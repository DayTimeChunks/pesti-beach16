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F60EEC" w14:textId="77777777" w:rsidR="00E40E73" w:rsidRPr="007B5276" w:rsidRDefault="00E40E73" w:rsidP="00E40E73">
      <w:pPr>
        <w:jc w:val="center"/>
        <w:rPr>
          <w:sz w:val="32"/>
          <w:lang w:val="en-GB"/>
        </w:rPr>
      </w:pPr>
      <w:r w:rsidRPr="007B5276">
        <w:rPr>
          <w:sz w:val="32"/>
          <w:lang w:val="en-GB"/>
        </w:rPr>
        <w:t>Assessing pesticide fate at catchment scale using the CSIA concept</w:t>
      </w:r>
    </w:p>
    <w:p w14:paraId="47A73393" w14:textId="77777777" w:rsidR="004C3BD3" w:rsidRPr="00030F63" w:rsidRDefault="004C3BD3" w:rsidP="004C3BD3">
      <w:pPr>
        <w:pStyle w:val="Sous-titre"/>
        <w:rPr>
          <w:rFonts w:ascii="Cambria" w:hAnsi="Cambria"/>
          <w:sz w:val="22"/>
          <w:lang w:val="en-GB"/>
        </w:rPr>
      </w:pPr>
      <w:r w:rsidRPr="00030F63">
        <w:rPr>
          <w:rFonts w:ascii="Cambria" w:hAnsi="Cambria"/>
          <w:sz w:val="22"/>
          <w:lang w:val="en-GB"/>
        </w:rPr>
        <w:t>Objectives, sampling, extraction protoco</w:t>
      </w:r>
      <w:r w:rsidR="00030F63" w:rsidRPr="00030F63">
        <w:rPr>
          <w:rFonts w:ascii="Cambria" w:hAnsi="Cambria"/>
          <w:sz w:val="22"/>
          <w:lang w:val="en-GB"/>
        </w:rPr>
        <w:t>ls and experimental setup</w:t>
      </w:r>
      <w:r w:rsidR="00030F63">
        <w:rPr>
          <w:rFonts w:ascii="Cambria" w:hAnsi="Cambria"/>
          <w:sz w:val="22"/>
          <w:lang w:val="en-GB"/>
        </w:rPr>
        <w:t xml:space="preserve"> (</w:t>
      </w:r>
      <w:r w:rsidRPr="00030F63">
        <w:rPr>
          <w:rFonts w:ascii="Cambria" w:hAnsi="Cambria"/>
          <w:sz w:val="22"/>
          <w:lang w:val="en-GB"/>
        </w:rPr>
        <w:t>0</w:t>
      </w:r>
      <w:r w:rsidR="00030F63" w:rsidRPr="00030F63">
        <w:rPr>
          <w:rFonts w:ascii="Cambria" w:hAnsi="Cambria"/>
          <w:sz w:val="22"/>
          <w:lang w:val="en-GB"/>
        </w:rPr>
        <w:t>7</w:t>
      </w:r>
      <w:r w:rsidRPr="00030F63">
        <w:rPr>
          <w:rFonts w:ascii="Cambria" w:hAnsi="Cambria"/>
          <w:sz w:val="22"/>
          <w:lang w:val="en-GB"/>
        </w:rPr>
        <w:t>.04.2016</w:t>
      </w:r>
      <w:r w:rsidR="00030F63">
        <w:rPr>
          <w:rFonts w:ascii="Cambria" w:hAnsi="Cambria"/>
          <w:sz w:val="22"/>
          <w:lang w:val="en-GB"/>
        </w:rPr>
        <w:t>)</w:t>
      </w:r>
    </w:p>
    <w:sdt>
      <w:sdtPr>
        <w:rPr>
          <w:rFonts w:ascii="Cambria" w:eastAsiaTheme="minorHAnsi" w:hAnsi="Cambria" w:cstheme="minorBidi"/>
          <w:b w:val="0"/>
          <w:bCs w:val="0"/>
          <w:color w:val="auto"/>
          <w:sz w:val="22"/>
          <w:szCs w:val="22"/>
          <w:lang w:val="en-GB" w:eastAsia="en-US"/>
        </w:rPr>
        <w:id w:val="-1087850008"/>
        <w:docPartObj>
          <w:docPartGallery w:val="Table of Contents"/>
          <w:docPartUnique/>
        </w:docPartObj>
      </w:sdtPr>
      <w:sdtContent>
        <w:p w14:paraId="74725EF3" w14:textId="77777777" w:rsidR="004C3BD3" w:rsidRPr="007B5276" w:rsidRDefault="00DC7A3F" w:rsidP="004C3BD3">
          <w:pPr>
            <w:pStyle w:val="En-ttedetabledesmatires"/>
            <w:tabs>
              <w:tab w:val="left" w:pos="7662"/>
            </w:tabs>
            <w:rPr>
              <w:rFonts w:ascii="Cambria" w:hAnsi="Cambria"/>
              <w:lang w:val="en-GB"/>
            </w:rPr>
          </w:pPr>
          <w:r>
            <w:rPr>
              <w:rFonts w:ascii="Cambria" w:hAnsi="Cambria"/>
              <w:lang w:val="en-US"/>
            </w:rPr>
            <w:t>Contents</w:t>
          </w:r>
          <w:r w:rsidR="004C3BD3" w:rsidRPr="007B5276">
            <w:rPr>
              <w:rFonts w:ascii="Cambria" w:hAnsi="Cambria"/>
              <w:lang w:val="en-GB"/>
            </w:rPr>
            <w:tab/>
          </w:r>
        </w:p>
        <w:p w14:paraId="62B1743B" w14:textId="77777777" w:rsidR="00EF0E94" w:rsidRDefault="00161130">
          <w:pPr>
            <w:pStyle w:val="TM1"/>
            <w:tabs>
              <w:tab w:val="left" w:pos="440"/>
              <w:tab w:val="right" w:leader="dot" w:pos="9062"/>
            </w:tabs>
            <w:rPr>
              <w:rFonts w:asciiTheme="minorHAnsi" w:eastAsiaTheme="minorEastAsia" w:hAnsiTheme="minorHAnsi"/>
              <w:noProof/>
              <w:lang w:val="fr-FR" w:eastAsia="fr-FR"/>
            </w:rPr>
          </w:pPr>
          <w:r w:rsidRPr="007B5276">
            <w:rPr>
              <w:lang w:val="en-GB"/>
            </w:rPr>
            <w:fldChar w:fldCharType="begin"/>
          </w:r>
          <w:r w:rsidR="004C3BD3" w:rsidRPr="007B5276">
            <w:rPr>
              <w:lang w:val="en-GB"/>
            </w:rPr>
            <w:instrText xml:space="preserve"> TOC \o "1-3" \h \z \u </w:instrText>
          </w:r>
          <w:r w:rsidRPr="007B5276">
            <w:rPr>
              <w:lang w:val="en-GB"/>
            </w:rPr>
            <w:fldChar w:fldCharType="separate"/>
          </w:r>
          <w:hyperlink w:anchor="_Toc448850370" w:history="1">
            <w:r w:rsidR="00EF0E94" w:rsidRPr="000C474D">
              <w:rPr>
                <w:rStyle w:val="Lienhypertexte"/>
                <w:noProof/>
                <w:lang w:val="en-GB"/>
              </w:rPr>
              <w:t>1.</w:t>
            </w:r>
            <w:r w:rsidR="00EF0E94">
              <w:rPr>
                <w:rFonts w:asciiTheme="minorHAnsi" w:eastAsiaTheme="minorEastAsia" w:hAnsiTheme="minorHAnsi"/>
                <w:noProof/>
                <w:lang w:val="fr-FR" w:eastAsia="fr-FR"/>
              </w:rPr>
              <w:tab/>
            </w:r>
            <w:r w:rsidR="00EF0E94" w:rsidRPr="000C474D">
              <w:rPr>
                <w:rStyle w:val="Lienhypertexte"/>
                <w:noProof/>
                <w:lang w:val="en-GB"/>
              </w:rPr>
              <w:t>Gaps of knowledge</w:t>
            </w:r>
            <w:r w:rsidR="00EF0E94">
              <w:rPr>
                <w:noProof/>
                <w:webHidden/>
              </w:rPr>
              <w:tab/>
            </w:r>
            <w:r w:rsidR="00EF0E94">
              <w:rPr>
                <w:noProof/>
                <w:webHidden/>
              </w:rPr>
              <w:fldChar w:fldCharType="begin"/>
            </w:r>
            <w:r w:rsidR="00EF0E94">
              <w:rPr>
                <w:noProof/>
                <w:webHidden/>
              </w:rPr>
              <w:instrText xml:space="preserve"> PAGEREF _Toc448850370 \h </w:instrText>
            </w:r>
            <w:r w:rsidR="00EF0E94">
              <w:rPr>
                <w:noProof/>
                <w:webHidden/>
              </w:rPr>
            </w:r>
            <w:r w:rsidR="00EF0E94">
              <w:rPr>
                <w:noProof/>
                <w:webHidden/>
              </w:rPr>
              <w:fldChar w:fldCharType="separate"/>
            </w:r>
            <w:r w:rsidR="00825859">
              <w:rPr>
                <w:noProof/>
                <w:webHidden/>
              </w:rPr>
              <w:t>3</w:t>
            </w:r>
            <w:r w:rsidR="00EF0E94">
              <w:rPr>
                <w:noProof/>
                <w:webHidden/>
              </w:rPr>
              <w:fldChar w:fldCharType="end"/>
            </w:r>
          </w:hyperlink>
        </w:p>
        <w:p w14:paraId="4CC4E143"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371" w:history="1">
            <w:r w:rsidR="00EF0E94" w:rsidRPr="000C474D">
              <w:rPr>
                <w:rStyle w:val="Lienhypertexte"/>
                <w:noProof/>
                <w:lang w:val="en-GB"/>
              </w:rPr>
              <w:t>2.</w:t>
            </w:r>
            <w:r w:rsidR="00EF0E94">
              <w:rPr>
                <w:rFonts w:asciiTheme="minorHAnsi" w:eastAsiaTheme="minorEastAsia" w:hAnsiTheme="minorHAnsi"/>
                <w:noProof/>
                <w:lang w:val="fr-FR" w:eastAsia="fr-FR"/>
              </w:rPr>
              <w:tab/>
            </w:r>
            <w:r w:rsidR="00EF0E94" w:rsidRPr="000C474D">
              <w:rPr>
                <w:rStyle w:val="Lienhypertexte"/>
                <w:noProof/>
                <w:lang w:val="en-GB"/>
              </w:rPr>
              <w:t>Research questions</w:t>
            </w:r>
            <w:r w:rsidR="00EF0E94">
              <w:rPr>
                <w:noProof/>
                <w:webHidden/>
              </w:rPr>
              <w:tab/>
            </w:r>
            <w:r w:rsidR="00EF0E94">
              <w:rPr>
                <w:noProof/>
                <w:webHidden/>
              </w:rPr>
              <w:fldChar w:fldCharType="begin"/>
            </w:r>
            <w:r w:rsidR="00EF0E94">
              <w:rPr>
                <w:noProof/>
                <w:webHidden/>
              </w:rPr>
              <w:instrText xml:space="preserve"> PAGEREF _Toc448850371 \h </w:instrText>
            </w:r>
            <w:r w:rsidR="00EF0E94">
              <w:rPr>
                <w:noProof/>
                <w:webHidden/>
              </w:rPr>
            </w:r>
            <w:r w:rsidR="00EF0E94">
              <w:rPr>
                <w:noProof/>
                <w:webHidden/>
              </w:rPr>
              <w:fldChar w:fldCharType="separate"/>
            </w:r>
            <w:r>
              <w:rPr>
                <w:noProof/>
                <w:webHidden/>
              </w:rPr>
              <w:t>3</w:t>
            </w:r>
            <w:r w:rsidR="00EF0E94">
              <w:rPr>
                <w:noProof/>
                <w:webHidden/>
              </w:rPr>
              <w:fldChar w:fldCharType="end"/>
            </w:r>
          </w:hyperlink>
        </w:p>
        <w:p w14:paraId="38029B69"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372" w:history="1">
            <w:r w:rsidR="00EF0E94" w:rsidRPr="000C474D">
              <w:rPr>
                <w:rStyle w:val="Lienhypertexte"/>
                <w:noProof/>
                <w:lang w:val="en-GB"/>
              </w:rPr>
              <w:t>3.</w:t>
            </w:r>
            <w:r w:rsidR="00EF0E94">
              <w:rPr>
                <w:rFonts w:asciiTheme="minorHAnsi" w:eastAsiaTheme="minorEastAsia" w:hAnsiTheme="minorHAnsi"/>
                <w:noProof/>
                <w:lang w:val="fr-FR" w:eastAsia="fr-FR"/>
              </w:rPr>
              <w:tab/>
            </w:r>
            <w:r w:rsidR="00EF0E94" w:rsidRPr="000C474D">
              <w:rPr>
                <w:rStyle w:val="Lienhypertexte"/>
                <w:noProof/>
                <w:lang w:val="en-GB"/>
              </w:rPr>
              <w:t>Experimental design</w:t>
            </w:r>
            <w:r w:rsidR="00EF0E94">
              <w:rPr>
                <w:noProof/>
                <w:webHidden/>
              </w:rPr>
              <w:tab/>
            </w:r>
            <w:r w:rsidR="00EF0E94">
              <w:rPr>
                <w:noProof/>
                <w:webHidden/>
              </w:rPr>
              <w:fldChar w:fldCharType="begin"/>
            </w:r>
            <w:r w:rsidR="00EF0E94">
              <w:rPr>
                <w:noProof/>
                <w:webHidden/>
              </w:rPr>
              <w:instrText xml:space="preserve"> PAGEREF _Toc448850372 \h </w:instrText>
            </w:r>
            <w:r w:rsidR="00EF0E94">
              <w:rPr>
                <w:noProof/>
                <w:webHidden/>
              </w:rPr>
            </w:r>
            <w:r w:rsidR="00EF0E94">
              <w:rPr>
                <w:noProof/>
                <w:webHidden/>
              </w:rPr>
              <w:fldChar w:fldCharType="separate"/>
            </w:r>
            <w:r>
              <w:rPr>
                <w:noProof/>
                <w:webHidden/>
              </w:rPr>
              <w:t>4</w:t>
            </w:r>
            <w:r w:rsidR="00EF0E94">
              <w:rPr>
                <w:noProof/>
                <w:webHidden/>
              </w:rPr>
              <w:fldChar w:fldCharType="end"/>
            </w:r>
          </w:hyperlink>
        </w:p>
        <w:p w14:paraId="5710DD57"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3" w:history="1">
            <w:r w:rsidR="00EF0E94" w:rsidRPr="000C474D">
              <w:rPr>
                <w:rStyle w:val="Lienhypertexte"/>
                <w:noProof/>
                <w:lang w:val="en-GB"/>
              </w:rPr>
              <w:t>3.1.</w:t>
            </w:r>
            <w:r w:rsidR="00EF0E94">
              <w:rPr>
                <w:rFonts w:asciiTheme="minorHAnsi" w:eastAsiaTheme="minorEastAsia" w:hAnsiTheme="minorHAnsi"/>
                <w:noProof/>
                <w:lang w:val="fr-FR" w:eastAsia="fr-FR"/>
              </w:rPr>
              <w:tab/>
            </w:r>
            <w:r w:rsidR="00EF0E94" w:rsidRPr="000C474D">
              <w:rPr>
                <w:rStyle w:val="Lienhypertexte"/>
                <w:noProof/>
                <w:lang w:val="en-GB"/>
              </w:rPr>
              <w:t>Study site</w:t>
            </w:r>
            <w:r w:rsidR="00EF0E94">
              <w:rPr>
                <w:noProof/>
                <w:webHidden/>
              </w:rPr>
              <w:tab/>
            </w:r>
            <w:r w:rsidR="00EF0E94">
              <w:rPr>
                <w:noProof/>
                <w:webHidden/>
              </w:rPr>
              <w:fldChar w:fldCharType="begin"/>
            </w:r>
            <w:r w:rsidR="00EF0E94">
              <w:rPr>
                <w:noProof/>
                <w:webHidden/>
              </w:rPr>
              <w:instrText xml:space="preserve"> PAGEREF _Toc448850373 \h </w:instrText>
            </w:r>
            <w:r w:rsidR="00EF0E94">
              <w:rPr>
                <w:noProof/>
                <w:webHidden/>
              </w:rPr>
            </w:r>
            <w:r w:rsidR="00EF0E94">
              <w:rPr>
                <w:noProof/>
                <w:webHidden/>
              </w:rPr>
              <w:fldChar w:fldCharType="separate"/>
            </w:r>
            <w:r>
              <w:rPr>
                <w:noProof/>
                <w:webHidden/>
              </w:rPr>
              <w:t>4</w:t>
            </w:r>
            <w:r w:rsidR="00EF0E94">
              <w:rPr>
                <w:noProof/>
                <w:webHidden/>
              </w:rPr>
              <w:fldChar w:fldCharType="end"/>
            </w:r>
          </w:hyperlink>
        </w:p>
        <w:p w14:paraId="3D083669"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4" w:history="1">
            <w:r w:rsidR="00EF0E94" w:rsidRPr="000C474D">
              <w:rPr>
                <w:rStyle w:val="Lienhypertexte"/>
                <w:noProof/>
                <w:lang w:val="en-GB"/>
              </w:rPr>
              <w:t>3.2.</w:t>
            </w:r>
            <w:r w:rsidR="00EF0E94">
              <w:rPr>
                <w:rFonts w:asciiTheme="minorHAnsi" w:eastAsiaTheme="minorEastAsia" w:hAnsiTheme="minorHAnsi"/>
                <w:noProof/>
                <w:lang w:val="fr-FR" w:eastAsia="fr-FR"/>
              </w:rPr>
              <w:tab/>
            </w:r>
            <w:r w:rsidR="00EF0E94" w:rsidRPr="000C474D">
              <w:rPr>
                <w:rStyle w:val="Lienhypertexte"/>
                <w:noProof/>
                <w:lang w:val="en-GB"/>
              </w:rPr>
              <w:t>Data collection:</w:t>
            </w:r>
            <w:r w:rsidR="00EF0E94">
              <w:rPr>
                <w:noProof/>
                <w:webHidden/>
              </w:rPr>
              <w:tab/>
            </w:r>
            <w:r w:rsidR="00EF0E94">
              <w:rPr>
                <w:noProof/>
                <w:webHidden/>
              </w:rPr>
              <w:fldChar w:fldCharType="begin"/>
            </w:r>
            <w:r w:rsidR="00EF0E94">
              <w:rPr>
                <w:noProof/>
                <w:webHidden/>
              </w:rPr>
              <w:instrText xml:space="preserve"> PAGEREF _Toc448850374 \h </w:instrText>
            </w:r>
            <w:r w:rsidR="00EF0E94">
              <w:rPr>
                <w:noProof/>
                <w:webHidden/>
              </w:rPr>
            </w:r>
            <w:r w:rsidR="00EF0E94">
              <w:rPr>
                <w:noProof/>
                <w:webHidden/>
              </w:rPr>
              <w:fldChar w:fldCharType="separate"/>
            </w:r>
            <w:r>
              <w:rPr>
                <w:noProof/>
                <w:webHidden/>
              </w:rPr>
              <w:t>4</w:t>
            </w:r>
            <w:r w:rsidR="00EF0E94">
              <w:rPr>
                <w:noProof/>
                <w:webHidden/>
              </w:rPr>
              <w:fldChar w:fldCharType="end"/>
            </w:r>
          </w:hyperlink>
        </w:p>
        <w:p w14:paraId="7F1C31E2"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375" w:history="1">
            <w:r w:rsidR="00EF0E94" w:rsidRPr="000C474D">
              <w:rPr>
                <w:rStyle w:val="Lienhypertexte"/>
                <w:noProof/>
                <w:lang w:val="en-GB"/>
              </w:rPr>
              <w:t>4.</w:t>
            </w:r>
            <w:r w:rsidR="00EF0E94">
              <w:rPr>
                <w:rFonts w:asciiTheme="minorHAnsi" w:eastAsiaTheme="minorEastAsia" w:hAnsiTheme="minorHAnsi"/>
                <w:noProof/>
                <w:lang w:val="fr-FR" w:eastAsia="fr-FR"/>
              </w:rPr>
              <w:tab/>
            </w:r>
            <w:r w:rsidR="00EF0E94" w:rsidRPr="000C474D">
              <w:rPr>
                <w:rStyle w:val="Lienhypertexte"/>
                <w:noProof/>
                <w:lang w:val="en-GB"/>
              </w:rPr>
              <w:t>Water Sampling &amp; Analysis</w:t>
            </w:r>
            <w:r w:rsidR="00EF0E94">
              <w:rPr>
                <w:noProof/>
                <w:webHidden/>
              </w:rPr>
              <w:tab/>
            </w:r>
            <w:r w:rsidR="00EF0E94">
              <w:rPr>
                <w:noProof/>
                <w:webHidden/>
              </w:rPr>
              <w:fldChar w:fldCharType="begin"/>
            </w:r>
            <w:r w:rsidR="00EF0E94">
              <w:rPr>
                <w:noProof/>
                <w:webHidden/>
              </w:rPr>
              <w:instrText xml:space="preserve"> PAGEREF _Toc448850375 \h </w:instrText>
            </w:r>
            <w:r w:rsidR="00EF0E94">
              <w:rPr>
                <w:noProof/>
                <w:webHidden/>
              </w:rPr>
            </w:r>
            <w:r w:rsidR="00EF0E94">
              <w:rPr>
                <w:noProof/>
                <w:webHidden/>
              </w:rPr>
              <w:fldChar w:fldCharType="separate"/>
            </w:r>
            <w:r>
              <w:rPr>
                <w:noProof/>
                <w:webHidden/>
              </w:rPr>
              <w:t>6</w:t>
            </w:r>
            <w:r w:rsidR="00EF0E94">
              <w:rPr>
                <w:noProof/>
                <w:webHidden/>
              </w:rPr>
              <w:fldChar w:fldCharType="end"/>
            </w:r>
          </w:hyperlink>
        </w:p>
        <w:p w14:paraId="77B29FD6"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6" w:history="1">
            <w:r w:rsidR="00EF0E94" w:rsidRPr="000C474D">
              <w:rPr>
                <w:rStyle w:val="Lienhypertexte"/>
                <w:noProof/>
                <w:lang w:val="en-GB"/>
              </w:rPr>
              <w:t>4.1.</w:t>
            </w:r>
            <w:r w:rsidR="00EF0E94">
              <w:rPr>
                <w:rFonts w:asciiTheme="minorHAnsi" w:eastAsiaTheme="minorEastAsia" w:hAnsiTheme="minorHAnsi"/>
                <w:noProof/>
                <w:lang w:val="fr-FR" w:eastAsia="fr-FR"/>
              </w:rPr>
              <w:tab/>
            </w:r>
            <w:r w:rsidR="00EF0E94" w:rsidRPr="000C474D">
              <w:rPr>
                <w:rStyle w:val="Lienhypertexte"/>
                <w:noProof/>
                <w:lang w:val="en-GB"/>
              </w:rPr>
              <w:t>Automatic Sampler Pacing (Asservissement)</w:t>
            </w:r>
            <w:r w:rsidR="00EF0E94">
              <w:rPr>
                <w:noProof/>
                <w:webHidden/>
              </w:rPr>
              <w:tab/>
            </w:r>
            <w:r w:rsidR="00EF0E94">
              <w:rPr>
                <w:noProof/>
                <w:webHidden/>
              </w:rPr>
              <w:fldChar w:fldCharType="begin"/>
            </w:r>
            <w:r w:rsidR="00EF0E94">
              <w:rPr>
                <w:noProof/>
                <w:webHidden/>
              </w:rPr>
              <w:instrText xml:space="preserve"> PAGEREF _Toc448850376 \h </w:instrText>
            </w:r>
            <w:r w:rsidR="00EF0E94">
              <w:rPr>
                <w:noProof/>
                <w:webHidden/>
              </w:rPr>
            </w:r>
            <w:r w:rsidR="00EF0E94">
              <w:rPr>
                <w:noProof/>
                <w:webHidden/>
              </w:rPr>
              <w:fldChar w:fldCharType="separate"/>
            </w:r>
            <w:r>
              <w:rPr>
                <w:noProof/>
                <w:webHidden/>
              </w:rPr>
              <w:t>6</w:t>
            </w:r>
            <w:r w:rsidR="00EF0E94">
              <w:rPr>
                <w:noProof/>
                <w:webHidden/>
              </w:rPr>
              <w:fldChar w:fldCharType="end"/>
            </w:r>
          </w:hyperlink>
        </w:p>
        <w:p w14:paraId="1AAAD4F2"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7" w:history="1">
            <w:r w:rsidR="00EF0E94" w:rsidRPr="000C474D">
              <w:rPr>
                <w:rStyle w:val="Lienhypertexte"/>
                <w:noProof/>
                <w:lang w:val="en-GB"/>
              </w:rPr>
              <w:t>4.2.</w:t>
            </w:r>
            <w:r w:rsidR="00EF0E94">
              <w:rPr>
                <w:rFonts w:asciiTheme="minorHAnsi" w:eastAsiaTheme="minorEastAsia" w:hAnsiTheme="minorHAnsi"/>
                <w:noProof/>
                <w:lang w:val="fr-FR" w:eastAsia="fr-FR"/>
              </w:rPr>
              <w:tab/>
            </w:r>
            <w:r w:rsidR="00EF0E94" w:rsidRPr="000C474D">
              <w:rPr>
                <w:rStyle w:val="Lienhypertexte"/>
                <w:noProof/>
                <w:lang w:val="en-GB"/>
              </w:rPr>
              <w:t>Doppler flowmeter – 2150 Isco (Débitmètre):</w:t>
            </w:r>
            <w:r w:rsidR="00EF0E94">
              <w:rPr>
                <w:noProof/>
                <w:webHidden/>
              </w:rPr>
              <w:tab/>
            </w:r>
            <w:r w:rsidR="00EF0E94">
              <w:rPr>
                <w:noProof/>
                <w:webHidden/>
              </w:rPr>
              <w:fldChar w:fldCharType="begin"/>
            </w:r>
            <w:r w:rsidR="00EF0E94">
              <w:rPr>
                <w:noProof/>
                <w:webHidden/>
              </w:rPr>
              <w:instrText xml:space="preserve"> PAGEREF _Toc448850377 \h </w:instrText>
            </w:r>
            <w:r w:rsidR="00EF0E94">
              <w:rPr>
                <w:noProof/>
                <w:webHidden/>
              </w:rPr>
            </w:r>
            <w:r w:rsidR="00EF0E94">
              <w:rPr>
                <w:noProof/>
                <w:webHidden/>
              </w:rPr>
              <w:fldChar w:fldCharType="separate"/>
            </w:r>
            <w:r>
              <w:rPr>
                <w:noProof/>
                <w:webHidden/>
              </w:rPr>
              <w:t>6</w:t>
            </w:r>
            <w:r w:rsidR="00EF0E94">
              <w:rPr>
                <w:noProof/>
                <w:webHidden/>
              </w:rPr>
              <w:fldChar w:fldCharType="end"/>
            </w:r>
          </w:hyperlink>
        </w:p>
        <w:p w14:paraId="26B819AA"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8" w:history="1">
            <w:r w:rsidR="00EF0E94" w:rsidRPr="000C474D">
              <w:rPr>
                <w:rStyle w:val="Lienhypertexte"/>
                <w:noProof/>
                <w:lang w:val="en-GB"/>
              </w:rPr>
              <w:t>4.3.</w:t>
            </w:r>
            <w:r w:rsidR="00EF0E94">
              <w:rPr>
                <w:rFonts w:asciiTheme="minorHAnsi" w:eastAsiaTheme="minorEastAsia" w:hAnsiTheme="minorHAnsi"/>
                <w:noProof/>
                <w:lang w:val="fr-FR" w:eastAsia="fr-FR"/>
              </w:rPr>
              <w:tab/>
            </w:r>
            <w:r w:rsidR="00EF0E94" w:rsidRPr="000C474D">
              <w:rPr>
                <w:rStyle w:val="Lienhypertexte"/>
                <w:noProof/>
                <w:lang w:val="en-GB"/>
              </w:rPr>
              <w:t>Catchment Outlet Probe (Sonde)</w:t>
            </w:r>
            <w:r w:rsidR="00EF0E94">
              <w:rPr>
                <w:noProof/>
                <w:webHidden/>
              </w:rPr>
              <w:tab/>
            </w:r>
            <w:r w:rsidR="00EF0E94">
              <w:rPr>
                <w:noProof/>
                <w:webHidden/>
              </w:rPr>
              <w:fldChar w:fldCharType="begin"/>
            </w:r>
            <w:r w:rsidR="00EF0E94">
              <w:rPr>
                <w:noProof/>
                <w:webHidden/>
              </w:rPr>
              <w:instrText xml:space="preserve"> PAGEREF _Toc448850378 \h </w:instrText>
            </w:r>
            <w:r w:rsidR="00EF0E94">
              <w:rPr>
                <w:noProof/>
                <w:webHidden/>
              </w:rPr>
            </w:r>
            <w:r w:rsidR="00EF0E94">
              <w:rPr>
                <w:noProof/>
                <w:webHidden/>
              </w:rPr>
              <w:fldChar w:fldCharType="separate"/>
            </w:r>
            <w:r>
              <w:rPr>
                <w:noProof/>
                <w:webHidden/>
              </w:rPr>
              <w:t>7</w:t>
            </w:r>
            <w:r w:rsidR="00EF0E94">
              <w:rPr>
                <w:noProof/>
                <w:webHidden/>
              </w:rPr>
              <w:fldChar w:fldCharType="end"/>
            </w:r>
          </w:hyperlink>
        </w:p>
        <w:p w14:paraId="7FBD48C0"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79" w:history="1">
            <w:r w:rsidR="00EF0E94" w:rsidRPr="000C474D">
              <w:rPr>
                <w:rStyle w:val="Lienhypertexte"/>
                <w:noProof/>
                <w:lang w:val="en-GB"/>
              </w:rPr>
              <w:t>4.4.</w:t>
            </w:r>
            <w:r w:rsidR="00EF0E94">
              <w:rPr>
                <w:rFonts w:asciiTheme="minorHAnsi" w:eastAsiaTheme="minorEastAsia" w:hAnsiTheme="minorHAnsi"/>
                <w:noProof/>
                <w:lang w:val="fr-FR" w:eastAsia="fr-FR"/>
              </w:rPr>
              <w:tab/>
            </w:r>
            <w:r w:rsidR="00EF0E94" w:rsidRPr="000C474D">
              <w:rPr>
                <w:rStyle w:val="Lienhypertexte"/>
                <w:noProof/>
                <w:lang w:val="en-GB"/>
              </w:rPr>
              <w:t>Water sampling: weekly routine</w:t>
            </w:r>
            <w:r w:rsidR="00EF0E94">
              <w:rPr>
                <w:noProof/>
                <w:webHidden/>
              </w:rPr>
              <w:tab/>
            </w:r>
            <w:r w:rsidR="00EF0E94">
              <w:rPr>
                <w:noProof/>
                <w:webHidden/>
              </w:rPr>
              <w:fldChar w:fldCharType="begin"/>
            </w:r>
            <w:r w:rsidR="00EF0E94">
              <w:rPr>
                <w:noProof/>
                <w:webHidden/>
              </w:rPr>
              <w:instrText xml:space="preserve"> PAGEREF _Toc448850379 \h </w:instrText>
            </w:r>
            <w:r w:rsidR="00EF0E94">
              <w:rPr>
                <w:noProof/>
                <w:webHidden/>
              </w:rPr>
            </w:r>
            <w:r w:rsidR="00EF0E94">
              <w:rPr>
                <w:noProof/>
                <w:webHidden/>
              </w:rPr>
              <w:fldChar w:fldCharType="separate"/>
            </w:r>
            <w:r>
              <w:rPr>
                <w:noProof/>
                <w:webHidden/>
              </w:rPr>
              <w:t>7</w:t>
            </w:r>
            <w:r w:rsidR="00EF0E94">
              <w:rPr>
                <w:noProof/>
                <w:webHidden/>
              </w:rPr>
              <w:fldChar w:fldCharType="end"/>
            </w:r>
          </w:hyperlink>
        </w:p>
        <w:p w14:paraId="1B9CDE38"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0" w:history="1">
            <w:r w:rsidR="00EF0E94" w:rsidRPr="000C474D">
              <w:rPr>
                <w:rStyle w:val="Lienhypertexte"/>
                <w:noProof/>
                <w:lang w:val="en-GB"/>
              </w:rPr>
              <w:t>4.5.</w:t>
            </w:r>
            <w:r w:rsidR="00EF0E94">
              <w:rPr>
                <w:rFonts w:asciiTheme="minorHAnsi" w:eastAsiaTheme="minorEastAsia" w:hAnsiTheme="minorHAnsi"/>
                <w:noProof/>
                <w:lang w:val="fr-FR" w:eastAsia="fr-FR"/>
              </w:rPr>
              <w:tab/>
            </w:r>
            <w:r w:rsidR="00EF0E94" w:rsidRPr="000C474D">
              <w:rPr>
                <w:rStyle w:val="Lienhypertexte"/>
                <w:noProof/>
                <w:lang w:val="en-GB"/>
              </w:rPr>
              <w:t>Water sample preparation and analysis (laboratory)</w:t>
            </w:r>
            <w:r w:rsidR="00EF0E94">
              <w:rPr>
                <w:noProof/>
                <w:webHidden/>
              </w:rPr>
              <w:tab/>
            </w:r>
            <w:r w:rsidR="00EF0E94">
              <w:rPr>
                <w:noProof/>
                <w:webHidden/>
              </w:rPr>
              <w:fldChar w:fldCharType="begin"/>
            </w:r>
            <w:r w:rsidR="00EF0E94">
              <w:rPr>
                <w:noProof/>
                <w:webHidden/>
              </w:rPr>
              <w:instrText xml:space="preserve"> PAGEREF _Toc448850380 \h </w:instrText>
            </w:r>
            <w:r w:rsidR="00EF0E94">
              <w:rPr>
                <w:noProof/>
                <w:webHidden/>
              </w:rPr>
            </w:r>
            <w:r w:rsidR="00EF0E94">
              <w:rPr>
                <w:noProof/>
                <w:webHidden/>
              </w:rPr>
              <w:fldChar w:fldCharType="separate"/>
            </w:r>
            <w:r>
              <w:rPr>
                <w:noProof/>
                <w:webHidden/>
              </w:rPr>
              <w:t>7</w:t>
            </w:r>
            <w:r w:rsidR="00EF0E94">
              <w:rPr>
                <w:noProof/>
                <w:webHidden/>
              </w:rPr>
              <w:fldChar w:fldCharType="end"/>
            </w:r>
          </w:hyperlink>
        </w:p>
        <w:p w14:paraId="6C05D68B"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1" w:history="1">
            <w:r w:rsidR="00EF0E94" w:rsidRPr="000C474D">
              <w:rPr>
                <w:rStyle w:val="Lienhypertexte"/>
                <w:noProof/>
                <w:lang w:val="en-GB"/>
              </w:rPr>
              <w:t>4.6.</w:t>
            </w:r>
            <w:r w:rsidR="00EF0E94">
              <w:rPr>
                <w:rFonts w:asciiTheme="minorHAnsi" w:eastAsiaTheme="minorEastAsia" w:hAnsiTheme="minorHAnsi"/>
                <w:noProof/>
                <w:lang w:val="fr-FR" w:eastAsia="fr-FR"/>
              </w:rPr>
              <w:tab/>
            </w:r>
            <w:r w:rsidR="00EF0E94" w:rsidRPr="000C474D">
              <w:rPr>
                <w:rStyle w:val="Lienhypertexte"/>
                <w:noProof/>
                <w:lang w:val="en-GB"/>
              </w:rPr>
              <w:t>Water filtration: as soon as possible after sampling</w:t>
            </w:r>
            <w:r w:rsidR="00EF0E94">
              <w:rPr>
                <w:noProof/>
                <w:webHidden/>
              </w:rPr>
              <w:tab/>
            </w:r>
            <w:r w:rsidR="00EF0E94">
              <w:rPr>
                <w:noProof/>
                <w:webHidden/>
              </w:rPr>
              <w:fldChar w:fldCharType="begin"/>
            </w:r>
            <w:r w:rsidR="00EF0E94">
              <w:rPr>
                <w:noProof/>
                <w:webHidden/>
              </w:rPr>
              <w:instrText xml:space="preserve"> PAGEREF _Toc448850381 \h </w:instrText>
            </w:r>
            <w:r w:rsidR="00EF0E94">
              <w:rPr>
                <w:noProof/>
                <w:webHidden/>
              </w:rPr>
            </w:r>
            <w:r w:rsidR="00EF0E94">
              <w:rPr>
                <w:noProof/>
                <w:webHidden/>
              </w:rPr>
              <w:fldChar w:fldCharType="separate"/>
            </w:r>
            <w:r>
              <w:rPr>
                <w:noProof/>
                <w:webHidden/>
              </w:rPr>
              <w:t>9</w:t>
            </w:r>
            <w:r w:rsidR="00EF0E94">
              <w:rPr>
                <w:noProof/>
                <w:webHidden/>
              </w:rPr>
              <w:fldChar w:fldCharType="end"/>
            </w:r>
          </w:hyperlink>
        </w:p>
        <w:p w14:paraId="37048849"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2" w:history="1">
            <w:r w:rsidR="00EF0E94" w:rsidRPr="000C474D">
              <w:rPr>
                <w:rStyle w:val="Lienhypertexte"/>
                <w:noProof/>
                <w:lang w:val="en-GB"/>
              </w:rPr>
              <w:t>4.7.</w:t>
            </w:r>
            <w:r w:rsidR="00EF0E94">
              <w:rPr>
                <w:rFonts w:asciiTheme="minorHAnsi" w:eastAsiaTheme="minorEastAsia" w:hAnsiTheme="minorHAnsi"/>
                <w:noProof/>
                <w:lang w:val="fr-FR" w:eastAsia="fr-FR"/>
              </w:rPr>
              <w:tab/>
            </w:r>
            <w:r w:rsidR="00EF0E94" w:rsidRPr="000C474D">
              <w:rPr>
                <w:rStyle w:val="Lienhypertexte"/>
                <w:noProof/>
                <w:lang w:val="en-GB"/>
              </w:rPr>
              <w:t>Water extraction SPE: as soon as possible after filtration</w:t>
            </w:r>
            <w:r w:rsidR="00EF0E94">
              <w:rPr>
                <w:noProof/>
                <w:webHidden/>
              </w:rPr>
              <w:tab/>
            </w:r>
            <w:r w:rsidR="00EF0E94">
              <w:rPr>
                <w:noProof/>
                <w:webHidden/>
              </w:rPr>
              <w:fldChar w:fldCharType="begin"/>
            </w:r>
            <w:r w:rsidR="00EF0E94">
              <w:rPr>
                <w:noProof/>
                <w:webHidden/>
              </w:rPr>
              <w:instrText xml:space="preserve"> PAGEREF _Toc448850382 \h </w:instrText>
            </w:r>
            <w:r w:rsidR="00EF0E94">
              <w:rPr>
                <w:noProof/>
                <w:webHidden/>
              </w:rPr>
            </w:r>
            <w:r w:rsidR="00EF0E94">
              <w:rPr>
                <w:noProof/>
                <w:webHidden/>
              </w:rPr>
              <w:fldChar w:fldCharType="separate"/>
            </w:r>
            <w:r>
              <w:rPr>
                <w:noProof/>
                <w:webHidden/>
              </w:rPr>
              <w:t>10</w:t>
            </w:r>
            <w:r w:rsidR="00EF0E94">
              <w:rPr>
                <w:noProof/>
                <w:webHidden/>
              </w:rPr>
              <w:fldChar w:fldCharType="end"/>
            </w:r>
          </w:hyperlink>
        </w:p>
        <w:p w14:paraId="43ED20AD"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383" w:history="1">
            <w:r w:rsidR="00EF0E94" w:rsidRPr="000C474D">
              <w:rPr>
                <w:rStyle w:val="Lienhypertexte"/>
                <w:noProof/>
                <w:lang w:val="en-GB"/>
              </w:rPr>
              <w:t>5.</w:t>
            </w:r>
            <w:r w:rsidR="00EF0E94">
              <w:rPr>
                <w:rFonts w:asciiTheme="minorHAnsi" w:eastAsiaTheme="minorEastAsia" w:hAnsiTheme="minorHAnsi"/>
                <w:noProof/>
                <w:lang w:val="fr-FR" w:eastAsia="fr-FR"/>
              </w:rPr>
              <w:tab/>
            </w:r>
            <w:r w:rsidR="00EF0E94" w:rsidRPr="000C474D">
              <w:rPr>
                <w:rStyle w:val="Lienhypertexte"/>
                <w:noProof/>
                <w:lang w:val="en-GB"/>
              </w:rPr>
              <w:t>Soil Sampling &amp; Analysis</w:t>
            </w:r>
            <w:r w:rsidR="00EF0E94">
              <w:rPr>
                <w:noProof/>
                <w:webHidden/>
              </w:rPr>
              <w:tab/>
            </w:r>
            <w:r w:rsidR="00EF0E94">
              <w:rPr>
                <w:noProof/>
                <w:webHidden/>
              </w:rPr>
              <w:fldChar w:fldCharType="begin"/>
            </w:r>
            <w:r w:rsidR="00EF0E94">
              <w:rPr>
                <w:noProof/>
                <w:webHidden/>
              </w:rPr>
              <w:instrText xml:space="preserve"> PAGEREF _Toc448850383 \h </w:instrText>
            </w:r>
            <w:r w:rsidR="00EF0E94">
              <w:rPr>
                <w:noProof/>
                <w:webHidden/>
              </w:rPr>
            </w:r>
            <w:r w:rsidR="00EF0E94">
              <w:rPr>
                <w:noProof/>
                <w:webHidden/>
              </w:rPr>
              <w:fldChar w:fldCharType="separate"/>
            </w:r>
            <w:r>
              <w:rPr>
                <w:noProof/>
                <w:webHidden/>
              </w:rPr>
              <w:t>13</w:t>
            </w:r>
            <w:r w:rsidR="00EF0E94">
              <w:rPr>
                <w:noProof/>
                <w:webHidden/>
              </w:rPr>
              <w:fldChar w:fldCharType="end"/>
            </w:r>
          </w:hyperlink>
        </w:p>
        <w:p w14:paraId="7B0B639D"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4" w:history="1">
            <w:r w:rsidR="00EF0E94" w:rsidRPr="000C474D">
              <w:rPr>
                <w:rStyle w:val="Lienhypertexte"/>
                <w:noProof/>
                <w:lang w:val="en-GB"/>
              </w:rPr>
              <w:t>5.1.</w:t>
            </w:r>
            <w:r w:rsidR="00EF0E94">
              <w:rPr>
                <w:rFonts w:asciiTheme="minorHAnsi" w:eastAsiaTheme="minorEastAsia" w:hAnsiTheme="minorHAnsi"/>
                <w:noProof/>
                <w:lang w:val="fr-FR" w:eastAsia="fr-FR"/>
              </w:rPr>
              <w:tab/>
            </w:r>
            <w:r w:rsidR="00EF0E94" w:rsidRPr="000C474D">
              <w:rPr>
                <w:rStyle w:val="Lienhypertexte"/>
                <w:noProof/>
                <w:lang w:val="en-GB"/>
              </w:rPr>
              <w:t>Weekly Soil Sampling</w:t>
            </w:r>
            <w:r w:rsidR="00EF0E94">
              <w:rPr>
                <w:noProof/>
                <w:webHidden/>
              </w:rPr>
              <w:tab/>
            </w:r>
            <w:r w:rsidR="00EF0E94">
              <w:rPr>
                <w:noProof/>
                <w:webHidden/>
              </w:rPr>
              <w:fldChar w:fldCharType="begin"/>
            </w:r>
            <w:r w:rsidR="00EF0E94">
              <w:rPr>
                <w:noProof/>
                <w:webHidden/>
              </w:rPr>
              <w:instrText xml:space="preserve"> PAGEREF _Toc448850384 \h </w:instrText>
            </w:r>
            <w:r w:rsidR="00EF0E94">
              <w:rPr>
                <w:noProof/>
                <w:webHidden/>
              </w:rPr>
            </w:r>
            <w:r w:rsidR="00EF0E94">
              <w:rPr>
                <w:noProof/>
                <w:webHidden/>
              </w:rPr>
              <w:fldChar w:fldCharType="separate"/>
            </w:r>
            <w:r>
              <w:rPr>
                <w:noProof/>
                <w:webHidden/>
              </w:rPr>
              <w:t>13</w:t>
            </w:r>
            <w:r w:rsidR="00EF0E94">
              <w:rPr>
                <w:noProof/>
                <w:webHidden/>
              </w:rPr>
              <w:fldChar w:fldCharType="end"/>
            </w:r>
          </w:hyperlink>
        </w:p>
        <w:p w14:paraId="7EF964E8"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5" w:history="1">
            <w:r w:rsidR="00EF0E94" w:rsidRPr="000C474D">
              <w:rPr>
                <w:rStyle w:val="Lienhypertexte"/>
                <w:noProof/>
                <w:lang w:val="en-GB"/>
              </w:rPr>
              <w:t>5.2.</w:t>
            </w:r>
            <w:r w:rsidR="00EF0E94">
              <w:rPr>
                <w:rFonts w:asciiTheme="minorHAnsi" w:eastAsiaTheme="minorEastAsia" w:hAnsiTheme="minorHAnsi"/>
                <w:noProof/>
                <w:lang w:val="fr-FR" w:eastAsia="fr-FR"/>
              </w:rPr>
              <w:tab/>
            </w:r>
            <w:r w:rsidR="00EF0E94" w:rsidRPr="000C474D">
              <w:rPr>
                <w:rStyle w:val="Lienhypertexte"/>
                <w:noProof/>
                <w:lang w:val="en-GB"/>
              </w:rPr>
              <w:t>Detailed Soil Sampling (Initial, +1, +50 &amp; +100 days)</w:t>
            </w:r>
            <w:r w:rsidR="00EF0E94">
              <w:rPr>
                <w:noProof/>
                <w:webHidden/>
              </w:rPr>
              <w:tab/>
            </w:r>
            <w:r w:rsidR="00EF0E94">
              <w:rPr>
                <w:noProof/>
                <w:webHidden/>
              </w:rPr>
              <w:fldChar w:fldCharType="begin"/>
            </w:r>
            <w:r w:rsidR="00EF0E94">
              <w:rPr>
                <w:noProof/>
                <w:webHidden/>
              </w:rPr>
              <w:instrText xml:space="preserve"> PAGEREF _Toc448850385 \h </w:instrText>
            </w:r>
            <w:r w:rsidR="00EF0E94">
              <w:rPr>
                <w:noProof/>
                <w:webHidden/>
              </w:rPr>
            </w:r>
            <w:r w:rsidR="00EF0E94">
              <w:rPr>
                <w:noProof/>
                <w:webHidden/>
              </w:rPr>
              <w:fldChar w:fldCharType="separate"/>
            </w:r>
            <w:r>
              <w:rPr>
                <w:noProof/>
                <w:webHidden/>
              </w:rPr>
              <w:t>16</w:t>
            </w:r>
            <w:r w:rsidR="00EF0E94">
              <w:rPr>
                <w:noProof/>
                <w:webHidden/>
              </w:rPr>
              <w:fldChar w:fldCharType="end"/>
            </w:r>
          </w:hyperlink>
        </w:p>
        <w:p w14:paraId="40A1279F"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6" w:history="1">
            <w:r w:rsidR="00EF0E94" w:rsidRPr="000C474D">
              <w:rPr>
                <w:rStyle w:val="Lienhypertexte"/>
                <w:noProof/>
              </w:rPr>
              <w:t>5.3.</w:t>
            </w:r>
            <w:r w:rsidR="00EF0E94">
              <w:rPr>
                <w:rFonts w:asciiTheme="minorHAnsi" w:eastAsiaTheme="minorEastAsia" w:hAnsiTheme="minorHAnsi"/>
                <w:noProof/>
                <w:lang w:val="fr-FR" w:eastAsia="fr-FR"/>
              </w:rPr>
              <w:tab/>
            </w:r>
            <w:r w:rsidR="00EF0E94" w:rsidRPr="000C474D">
              <w:rPr>
                <w:rStyle w:val="Lienhypertexte"/>
                <w:noProof/>
              </w:rPr>
              <w:t>Labeling – Detailed Soil Samples</w:t>
            </w:r>
            <w:r w:rsidR="00EF0E94">
              <w:rPr>
                <w:noProof/>
                <w:webHidden/>
              </w:rPr>
              <w:tab/>
            </w:r>
            <w:r w:rsidR="00EF0E94">
              <w:rPr>
                <w:noProof/>
                <w:webHidden/>
              </w:rPr>
              <w:fldChar w:fldCharType="begin"/>
            </w:r>
            <w:r w:rsidR="00EF0E94">
              <w:rPr>
                <w:noProof/>
                <w:webHidden/>
              </w:rPr>
              <w:instrText xml:space="preserve"> PAGEREF _Toc448850386 \h </w:instrText>
            </w:r>
            <w:r w:rsidR="00EF0E94">
              <w:rPr>
                <w:noProof/>
                <w:webHidden/>
              </w:rPr>
            </w:r>
            <w:r w:rsidR="00EF0E94">
              <w:rPr>
                <w:noProof/>
                <w:webHidden/>
              </w:rPr>
              <w:fldChar w:fldCharType="separate"/>
            </w:r>
            <w:r>
              <w:rPr>
                <w:noProof/>
                <w:webHidden/>
              </w:rPr>
              <w:t>19</w:t>
            </w:r>
            <w:r w:rsidR="00EF0E94">
              <w:rPr>
                <w:noProof/>
                <w:webHidden/>
              </w:rPr>
              <w:fldChar w:fldCharType="end"/>
            </w:r>
          </w:hyperlink>
        </w:p>
        <w:p w14:paraId="0179C4AD"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7" w:history="1">
            <w:r w:rsidR="00EF0E94" w:rsidRPr="000C474D">
              <w:rPr>
                <w:rStyle w:val="Lienhypertexte"/>
                <w:noProof/>
              </w:rPr>
              <w:t>5.4.</w:t>
            </w:r>
            <w:r w:rsidR="00EF0E94">
              <w:rPr>
                <w:rFonts w:asciiTheme="minorHAnsi" w:eastAsiaTheme="minorEastAsia" w:hAnsiTheme="minorHAnsi"/>
                <w:noProof/>
                <w:lang w:val="fr-FR" w:eastAsia="fr-FR"/>
              </w:rPr>
              <w:tab/>
            </w:r>
            <w:r w:rsidR="00EF0E94" w:rsidRPr="000C474D">
              <w:rPr>
                <w:rStyle w:val="Lienhypertexte"/>
                <w:noProof/>
              </w:rPr>
              <w:t>Soil sample preparation and analysis (laboratory)</w:t>
            </w:r>
            <w:r w:rsidR="00EF0E94">
              <w:rPr>
                <w:noProof/>
                <w:webHidden/>
              </w:rPr>
              <w:tab/>
            </w:r>
            <w:r w:rsidR="00EF0E94">
              <w:rPr>
                <w:noProof/>
                <w:webHidden/>
              </w:rPr>
              <w:fldChar w:fldCharType="begin"/>
            </w:r>
            <w:r w:rsidR="00EF0E94">
              <w:rPr>
                <w:noProof/>
                <w:webHidden/>
              </w:rPr>
              <w:instrText xml:space="preserve"> PAGEREF _Toc448850387 \h </w:instrText>
            </w:r>
            <w:r w:rsidR="00EF0E94">
              <w:rPr>
                <w:noProof/>
                <w:webHidden/>
              </w:rPr>
            </w:r>
            <w:r w:rsidR="00EF0E94">
              <w:rPr>
                <w:noProof/>
                <w:webHidden/>
              </w:rPr>
              <w:fldChar w:fldCharType="separate"/>
            </w:r>
            <w:r>
              <w:rPr>
                <w:noProof/>
                <w:webHidden/>
              </w:rPr>
              <w:t>20</w:t>
            </w:r>
            <w:r w:rsidR="00EF0E94">
              <w:rPr>
                <w:noProof/>
                <w:webHidden/>
              </w:rPr>
              <w:fldChar w:fldCharType="end"/>
            </w:r>
          </w:hyperlink>
        </w:p>
        <w:p w14:paraId="377AC005"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8" w:history="1">
            <w:r w:rsidR="00EF0E94" w:rsidRPr="000C474D">
              <w:rPr>
                <w:rStyle w:val="Lienhypertexte"/>
                <w:noProof/>
              </w:rPr>
              <w:t>5.5.</w:t>
            </w:r>
            <w:r w:rsidR="00EF0E94">
              <w:rPr>
                <w:rFonts w:asciiTheme="minorHAnsi" w:eastAsiaTheme="minorEastAsia" w:hAnsiTheme="minorHAnsi"/>
                <w:noProof/>
                <w:lang w:val="fr-FR" w:eastAsia="fr-FR"/>
              </w:rPr>
              <w:tab/>
            </w:r>
            <w:r w:rsidR="00EF0E94" w:rsidRPr="000C474D">
              <w:rPr>
                <w:rStyle w:val="Lienhypertexte"/>
                <w:noProof/>
              </w:rPr>
              <w:t>Soil preparation: Sieve as soon as possible after sampling</w:t>
            </w:r>
            <w:r w:rsidR="00EF0E94">
              <w:rPr>
                <w:noProof/>
                <w:webHidden/>
              </w:rPr>
              <w:tab/>
            </w:r>
            <w:r w:rsidR="00EF0E94">
              <w:rPr>
                <w:noProof/>
                <w:webHidden/>
              </w:rPr>
              <w:fldChar w:fldCharType="begin"/>
            </w:r>
            <w:r w:rsidR="00EF0E94">
              <w:rPr>
                <w:noProof/>
                <w:webHidden/>
              </w:rPr>
              <w:instrText xml:space="preserve"> PAGEREF _Toc448850388 \h </w:instrText>
            </w:r>
            <w:r w:rsidR="00EF0E94">
              <w:rPr>
                <w:noProof/>
                <w:webHidden/>
              </w:rPr>
            </w:r>
            <w:r w:rsidR="00EF0E94">
              <w:rPr>
                <w:noProof/>
                <w:webHidden/>
              </w:rPr>
              <w:fldChar w:fldCharType="separate"/>
            </w:r>
            <w:r>
              <w:rPr>
                <w:noProof/>
                <w:webHidden/>
              </w:rPr>
              <w:t>21</w:t>
            </w:r>
            <w:r w:rsidR="00EF0E94">
              <w:rPr>
                <w:noProof/>
                <w:webHidden/>
              </w:rPr>
              <w:fldChar w:fldCharType="end"/>
            </w:r>
          </w:hyperlink>
        </w:p>
        <w:p w14:paraId="7B2548DF"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89" w:history="1">
            <w:r w:rsidR="00EF0E94" w:rsidRPr="000C474D">
              <w:rPr>
                <w:rStyle w:val="Lienhypertexte"/>
                <w:noProof/>
                <w:lang w:val="en-GB"/>
              </w:rPr>
              <w:t>5.6.</w:t>
            </w:r>
            <w:r w:rsidR="00EF0E94">
              <w:rPr>
                <w:rFonts w:asciiTheme="minorHAnsi" w:eastAsiaTheme="minorEastAsia" w:hAnsiTheme="minorHAnsi"/>
                <w:noProof/>
                <w:lang w:val="fr-FR" w:eastAsia="fr-FR"/>
              </w:rPr>
              <w:tab/>
            </w:r>
            <w:r w:rsidR="00EF0E94" w:rsidRPr="000C474D">
              <w:rPr>
                <w:rStyle w:val="Lienhypertexte"/>
                <w:noProof/>
                <w:lang w:val="en-GB"/>
              </w:rPr>
              <w:t>Suspended particulate matter - SPM (filters)</w:t>
            </w:r>
            <w:r w:rsidR="00EF0E94">
              <w:rPr>
                <w:noProof/>
                <w:webHidden/>
              </w:rPr>
              <w:tab/>
            </w:r>
            <w:r w:rsidR="00EF0E94">
              <w:rPr>
                <w:noProof/>
                <w:webHidden/>
              </w:rPr>
              <w:fldChar w:fldCharType="begin"/>
            </w:r>
            <w:r w:rsidR="00EF0E94">
              <w:rPr>
                <w:noProof/>
                <w:webHidden/>
              </w:rPr>
              <w:instrText xml:space="preserve"> PAGEREF _Toc448850389 \h </w:instrText>
            </w:r>
            <w:r w:rsidR="00EF0E94">
              <w:rPr>
                <w:noProof/>
                <w:webHidden/>
              </w:rPr>
            </w:r>
            <w:r w:rsidR="00EF0E94">
              <w:rPr>
                <w:noProof/>
                <w:webHidden/>
              </w:rPr>
              <w:fldChar w:fldCharType="separate"/>
            </w:r>
            <w:r>
              <w:rPr>
                <w:noProof/>
                <w:webHidden/>
              </w:rPr>
              <w:t>22</w:t>
            </w:r>
            <w:r w:rsidR="00EF0E94">
              <w:rPr>
                <w:noProof/>
                <w:webHidden/>
              </w:rPr>
              <w:fldChar w:fldCharType="end"/>
            </w:r>
          </w:hyperlink>
        </w:p>
        <w:p w14:paraId="60697C22"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0" w:history="1">
            <w:r w:rsidR="00EF0E94" w:rsidRPr="000C474D">
              <w:rPr>
                <w:rStyle w:val="Lienhypertexte"/>
                <w:noProof/>
              </w:rPr>
              <w:t>5.7.</w:t>
            </w:r>
            <w:r w:rsidR="00EF0E94">
              <w:rPr>
                <w:rFonts w:asciiTheme="minorHAnsi" w:eastAsiaTheme="minorEastAsia" w:hAnsiTheme="minorHAnsi"/>
                <w:noProof/>
                <w:lang w:val="fr-FR" w:eastAsia="fr-FR"/>
              </w:rPr>
              <w:tab/>
            </w:r>
            <w:r w:rsidR="00EF0E94" w:rsidRPr="000C474D">
              <w:rPr>
                <w:rStyle w:val="Lienhypertexte"/>
                <w:noProof/>
              </w:rPr>
              <w:t>SPM Pesti</w:t>
            </w:r>
            <w:r w:rsidR="00EF0E94" w:rsidRPr="000C474D">
              <w:rPr>
                <w:rStyle w:val="Lienhypertexte"/>
                <w:noProof/>
              </w:rPr>
              <w:t>c</w:t>
            </w:r>
            <w:r w:rsidR="00EF0E94" w:rsidRPr="000C474D">
              <w:rPr>
                <w:rStyle w:val="Lienhypertexte"/>
                <w:noProof/>
              </w:rPr>
              <w:t>ide extraction</w:t>
            </w:r>
            <w:r w:rsidR="00EF0E94">
              <w:rPr>
                <w:noProof/>
                <w:webHidden/>
              </w:rPr>
              <w:tab/>
            </w:r>
            <w:r w:rsidR="00EF0E94">
              <w:rPr>
                <w:noProof/>
                <w:webHidden/>
              </w:rPr>
              <w:fldChar w:fldCharType="begin"/>
            </w:r>
            <w:r w:rsidR="00EF0E94">
              <w:rPr>
                <w:noProof/>
                <w:webHidden/>
              </w:rPr>
              <w:instrText xml:space="preserve"> PAGEREF _Toc448850390 \h </w:instrText>
            </w:r>
            <w:r w:rsidR="00EF0E94">
              <w:rPr>
                <w:noProof/>
                <w:webHidden/>
              </w:rPr>
            </w:r>
            <w:r w:rsidR="00EF0E94">
              <w:rPr>
                <w:noProof/>
                <w:webHidden/>
              </w:rPr>
              <w:fldChar w:fldCharType="separate"/>
            </w:r>
            <w:r>
              <w:rPr>
                <w:noProof/>
                <w:webHidden/>
              </w:rPr>
              <w:t>22</w:t>
            </w:r>
            <w:r w:rsidR="00EF0E94">
              <w:rPr>
                <w:noProof/>
                <w:webHidden/>
              </w:rPr>
              <w:fldChar w:fldCharType="end"/>
            </w:r>
          </w:hyperlink>
        </w:p>
        <w:p w14:paraId="49CC1E8F"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1" w:history="1">
            <w:r w:rsidR="00EF0E94" w:rsidRPr="000C474D">
              <w:rPr>
                <w:rStyle w:val="Lienhypertexte"/>
                <w:noProof/>
              </w:rPr>
              <w:t>5.8.</w:t>
            </w:r>
            <w:r w:rsidR="00EF0E94">
              <w:rPr>
                <w:rFonts w:asciiTheme="minorHAnsi" w:eastAsiaTheme="minorEastAsia" w:hAnsiTheme="minorHAnsi"/>
                <w:noProof/>
                <w:lang w:val="fr-FR" w:eastAsia="fr-FR"/>
              </w:rPr>
              <w:tab/>
            </w:r>
            <w:r w:rsidR="00EF0E94" w:rsidRPr="000C474D">
              <w:rPr>
                <w:rStyle w:val="Lienhypertexte"/>
                <w:noProof/>
              </w:rPr>
              <w:t>Water content determination</w:t>
            </w:r>
            <w:r w:rsidR="00EF0E94">
              <w:rPr>
                <w:noProof/>
                <w:webHidden/>
              </w:rPr>
              <w:tab/>
            </w:r>
            <w:r w:rsidR="00EF0E94">
              <w:rPr>
                <w:noProof/>
                <w:webHidden/>
              </w:rPr>
              <w:fldChar w:fldCharType="begin"/>
            </w:r>
            <w:r w:rsidR="00EF0E94">
              <w:rPr>
                <w:noProof/>
                <w:webHidden/>
              </w:rPr>
              <w:instrText xml:space="preserve"> PAGEREF _Toc448850391 \h </w:instrText>
            </w:r>
            <w:r w:rsidR="00EF0E94">
              <w:rPr>
                <w:noProof/>
                <w:webHidden/>
              </w:rPr>
            </w:r>
            <w:r w:rsidR="00EF0E94">
              <w:rPr>
                <w:noProof/>
                <w:webHidden/>
              </w:rPr>
              <w:fldChar w:fldCharType="separate"/>
            </w:r>
            <w:r>
              <w:rPr>
                <w:noProof/>
                <w:webHidden/>
              </w:rPr>
              <w:t>22</w:t>
            </w:r>
            <w:r w:rsidR="00EF0E94">
              <w:rPr>
                <w:noProof/>
                <w:webHidden/>
              </w:rPr>
              <w:fldChar w:fldCharType="end"/>
            </w:r>
          </w:hyperlink>
        </w:p>
        <w:p w14:paraId="36BD379B"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2" w:history="1">
            <w:r w:rsidR="00EF0E94" w:rsidRPr="000C474D">
              <w:rPr>
                <w:rStyle w:val="Lienhypertexte"/>
                <w:noProof/>
              </w:rPr>
              <w:t>5.9.</w:t>
            </w:r>
            <w:r w:rsidR="00EF0E94">
              <w:rPr>
                <w:rFonts w:asciiTheme="minorHAnsi" w:eastAsiaTheme="minorEastAsia" w:hAnsiTheme="minorHAnsi"/>
                <w:noProof/>
                <w:lang w:val="fr-FR" w:eastAsia="fr-FR"/>
              </w:rPr>
              <w:tab/>
            </w:r>
            <w:r w:rsidR="00EF0E94" w:rsidRPr="000C474D">
              <w:rPr>
                <w:rStyle w:val="Lienhypertexte"/>
                <w:noProof/>
              </w:rPr>
              <w:t>pH determination</w:t>
            </w:r>
            <w:r w:rsidR="00EF0E94">
              <w:rPr>
                <w:noProof/>
                <w:webHidden/>
              </w:rPr>
              <w:tab/>
            </w:r>
            <w:r w:rsidR="00EF0E94">
              <w:rPr>
                <w:noProof/>
                <w:webHidden/>
              </w:rPr>
              <w:fldChar w:fldCharType="begin"/>
            </w:r>
            <w:r w:rsidR="00EF0E94">
              <w:rPr>
                <w:noProof/>
                <w:webHidden/>
              </w:rPr>
              <w:instrText xml:space="preserve"> PAGEREF _Toc448850392 \h </w:instrText>
            </w:r>
            <w:r w:rsidR="00EF0E94">
              <w:rPr>
                <w:noProof/>
                <w:webHidden/>
              </w:rPr>
            </w:r>
            <w:r w:rsidR="00EF0E94">
              <w:rPr>
                <w:noProof/>
                <w:webHidden/>
              </w:rPr>
              <w:fldChar w:fldCharType="separate"/>
            </w:r>
            <w:r>
              <w:rPr>
                <w:noProof/>
                <w:webHidden/>
              </w:rPr>
              <w:t>23</w:t>
            </w:r>
            <w:r w:rsidR="00EF0E94">
              <w:rPr>
                <w:noProof/>
                <w:webHidden/>
              </w:rPr>
              <w:fldChar w:fldCharType="end"/>
            </w:r>
          </w:hyperlink>
        </w:p>
        <w:p w14:paraId="140AFF1E" w14:textId="77777777" w:rsidR="00EF0E94" w:rsidRDefault="00825859">
          <w:pPr>
            <w:pStyle w:val="TM2"/>
            <w:tabs>
              <w:tab w:val="left" w:pos="1100"/>
              <w:tab w:val="right" w:leader="dot" w:pos="9062"/>
            </w:tabs>
            <w:rPr>
              <w:rFonts w:asciiTheme="minorHAnsi" w:eastAsiaTheme="minorEastAsia" w:hAnsiTheme="minorHAnsi"/>
              <w:noProof/>
              <w:lang w:val="fr-FR" w:eastAsia="fr-FR"/>
            </w:rPr>
          </w:pPr>
          <w:hyperlink w:anchor="_Toc448850393" w:history="1">
            <w:r w:rsidR="00EF0E94" w:rsidRPr="000C474D">
              <w:rPr>
                <w:rStyle w:val="Lienhypertexte"/>
                <w:noProof/>
              </w:rPr>
              <w:t>5.10.</w:t>
            </w:r>
            <w:r w:rsidR="00EF0E94">
              <w:rPr>
                <w:rFonts w:asciiTheme="minorHAnsi" w:eastAsiaTheme="minorEastAsia" w:hAnsiTheme="minorHAnsi"/>
                <w:noProof/>
                <w:lang w:val="fr-FR" w:eastAsia="fr-FR"/>
              </w:rPr>
              <w:tab/>
            </w:r>
            <w:r w:rsidR="00EF0E94" w:rsidRPr="000C474D">
              <w:rPr>
                <w:rStyle w:val="Lienhypertexte"/>
                <w:noProof/>
              </w:rPr>
              <w:t>Organic matter determination</w:t>
            </w:r>
            <w:r w:rsidR="00EF0E94">
              <w:rPr>
                <w:noProof/>
                <w:webHidden/>
              </w:rPr>
              <w:tab/>
            </w:r>
            <w:r w:rsidR="00EF0E94">
              <w:rPr>
                <w:noProof/>
                <w:webHidden/>
              </w:rPr>
              <w:fldChar w:fldCharType="begin"/>
            </w:r>
            <w:r w:rsidR="00EF0E94">
              <w:rPr>
                <w:noProof/>
                <w:webHidden/>
              </w:rPr>
              <w:instrText xml:space="preserve"> PAGEREF _Toc448850393 \h </w:instrText>
            </w:r>
            <w:r w:rsidR="00EF0E94">
              <w:rPr>
                <w:noProof/>
                <w:webHidden/>
              </w:rPr>
            </w:r>
            <w:r w:rsidR="00EF0E94">
              <w:rPr>
                <w:noProof/>
                <w:webHidden/>
              </w:rPr>
              <w:fldChar w:fldCharType="separate"/>
            </w:r>
            <w:r>
              <w:rPr>
                <w:noProof/>
                <w:webHidden/>
              </w:rPr>
              <w:t>26</w:t>
            </w:r>
            <w:r w:rsidR="00EF0E94">
              <w:rPr>
                <w:noProof/>
                <w:webHidden/>
              </w:rPr>
              <w:fldChar w:fldCharType="end"/>
            </w:r>
          </w:hyperlink>
        </w:p>
        <w:p w14:paraId="04E9D228" w14:textId="77777777" w:rsidR="00EF0E94" w:rsidRDefault="00825859">
          <w:pPr>
            <w:pStyle w:val="TM2"/>
            <w:tabs>
              <w:tab w:val="left" w:pos="1100"/>
              <w:tab w:val="right" w:leader="dot" w:pos="9062"/>
            </w:tabs>
            <w:rPr>
              <w:rFonts w:asciiTheme="minorHAnsi" w:eastAsiaTheme="minorEastAsia" w:hAnsiTheme="minorHAnsi"/>
              <w:noProof/>
              <w:lang w:val="fr-FR" w:eastAsia="fr-FR"/>
            </w:rPr>
          </w:pPr>
          <w:hyperlink w:anchor="_Toc448850394" w:history="1">
            <w:r w:rsidR="00EF0E94" w:rsidRPr="000C474D">
              <w:rPr>
                <w:rStyle w:val="Lienhypertexte"/>
                <w:noProof/>
              </w:rPr>
              <w:t>5.11.</w:t>
            </w:r>
            <w:r w:rsidR="00EF0E94">
              <w:rPr>
                <w:rFonts w:asciiTheme="minorHAnsi" w:eastAsiaTheme="minorEastAsia" w:hAnsiTheme="minorHAnsi"/>
                <w:noProof/>
                <w:lang w:val="fr-FR" w:eastAsia="fr-FR"/>
              </w:rPr>
              <w:tab/>
            </w:r>
            <w:r w:rsidR="00EF0E94" w:rsidRPr="000C474D">
              <w:rPr>
                <w:rStyle w:val="Lienhypertexte"/>
                <w:noProof/>
              </w:rPr>
              <w:t>Notes (to keep in mind for e.g. CSIA applications)</w:t>
            </w:r>
            <w:r w:rsidR="00EF0E94">
              <w:rPr>
                <w:noProof/>
                <w:webHidden/>
              </w:rPr>
              <w:tab/>
            </w:r>
            <w:r w:rsidR="00EF0E94">
              <w:rPr>
                <w:noProof/>
                <w:webHidden/>
              </w:rPr>
              <w:fldChar w:fldCharType="begin"/>
            </w:r>
            <w:r w:rsidR="00EF0E94">
              <w:rPr>
                <w:noProof/>
                <w:webHidden/>
              </w:rPr>
              <w:instrText xml:space="preserve"> PAGEREF _Toc448850394 \h </w:instrText>
            </w:r>
            <w:r w:rsidR="00EF0E94">
              <w:rPr>
                <w:noProof/>
                <w:webHidden/>
              </w:rPr>
            </w:r>
            <w:r w:rsidR="00EF0E94">
              <w:rPr>
                <w:noProof/>
                <w:webHidden/>
              </w:rPr>
              <w:fldChar w:fldCharType="separate"/>
            </w:r>
            <w:r>
              <w:rPr>
                <w:noProof/>
                <w:webHidden/>
              </w:rPr>
              <w:t>28</w:t>
            </w:r>
            <w:r w:rsidR="00EF0E94">
              <w:rPr>
                <w:noProof/>
                <w:webHidden/>
              </w:rPr>
              <w:fldChar w:fldCharType="end"/>
            </w:r>
          </w:hyperlink>
        </w:p>
        <w:p w14:paraId="192FFB1C"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395" w:history="1">
            <w:r w:rsidR="00EF0E94" w:rsidRPr="000C474D">
              <w:rPr>
                <w:rStyle w:val="Lienhypertexte"/>
                <w:noProof/>
                <w:lang w:val="en-GB"/>
              </w:rPr>
              <w:t>6.</w:t>
            </w:r>
            <w:r w:rsidR="00EF0E94">
              <w:rPr>
                <w:rFonts w:asciiTheme="minorHAnsi" w:eastAsiaTheme="minorEastAsia" w:hAnsiTheme="minorHAnsi"/>
                <w:noProof/>
                <w:lang w:val="fr-FR" w:eastAsia="fr-FR"/>
              </w:rPr>
              <w:tab/>
            </w:r>
            <w:r w:rsidR="00EF0E94" w:rsidRPr="000C474D">
              <w:rPr>
                <w:rStyle w:val="Lienhypertexte"/>
                <w:noProof/>
                <w:lang w:val="en-GB"/>
              </w:rPr>
              <w:t>Hydrodynamic parameters</w:t>
            </w:r>
            <w:r w:rsidR="00EF0E94">
              <w:rPr>
                <w:noProof/>
                <w:webHidden/>
              </w:rPr>
              <w:tab/>
            </w:r>
            <w:r w:rsidR="00EF0E94">
              <w:rPr>
                <w:noProof/>
                <w:webHidden/>
              </w:rPr>
              <w:fldChar w:fldCharType="begin"/>
            </w:r>
            <w:r w:rsidR="00EF0E94">
              <w:rPr>
                <w:noProof/>
                <w:webHidden/>
              </w:rPr>
              <w:instrText xml:space="preserve"> PAGEREF _Toc448850395 \h </w:instrText>
            </w:r>
            <w:r w:rsidR="00EF0E94">
              <w:rPr>
                <w:noProof/>
                <w:webHidden/>
              </w:rPr>
            </w:r>
            <w:r w:rsidR="00EF0E94">
              <w:rPr>
                <w:noProof/>
                <w:webHidden/>
              </w:rPr>
              <w:fldChar w:fldCharType="separate"/>
            </w:r>
            <w:r>
              <w:rPr>
                <w:noProof/>
                <w:webHidden/>
              </w:rPr>
              <w:t>29</w:t>
            </w:r>
            <w:r w:rsidR="00EF0E94">
              <w:rPr>
                <w:noProof/>
                <w:webHidden/>
              </w:rPr>
              <w:fldChar w:fldCharType="end"/>
            </w:r>
          </w:hyperlink>
        </w:p>
        <w:p w14:paraId="60C12BF3"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6" w:history="1">
            <w:r w:rsidR="00EF0E94" w:rsidRPr="000C474D">
              <w:rPr>
                <w:rStyle w:val="Lienhypertexte"/>
                <w:noProof/>
                <w:lang w:val="en-GB"/>
              </w:rPr>
              <w:t>6.1.</w:t>
            </w:r>
            <w:r w:rsidR="00EF0E94">
              <w:rPr>
                <w:rFonts w:asciiTheme="minorHAnsi" w:eastAsiaTheme="minorEastAsia" w:hAnsiTheme="minorHAnsi"/>
                <w:noProof/>
                <w:lang w:val="fr-FR" w:eastAsia="fr-FR"/>
              </w:rPr>
              <w:tab/>
            </w:r>
            <w:r w:rsidR="00EF0E94" w:rsidRPr="000C474D">
              <w:rPr>
                <w:rStyle w:val="Lienhypertexte"/>
                <w:noProof/>
                <w:lang w:val="en-GB"/>
              </w:rPr>
              <w:t>Soil surface characterization approach</w:t>
            </w:r>
            <w:r w:rsidR="00EF0E94">
              <w:rPr>
                <w:noProof/>
                <w:webHidden/>
              </w:rPr>
              <w:tab/>
            </w:r>
            <w:r w:rsidR="00EF0E94">
              <w:rPr>
                <w:noProof/>
                <w:webHidden/>
              </w:rPr>
              <w:fldChar w:fldCharType="begin"/>
            </w:r>
            <w:r w:rsidR="00EF0E94">
              <w:rPr>
                <w:noProof/>
                <w:webHidden/>
              </w:rPr>
              <w:instrText xml:space="preserve"> PAGEREF _Toc448850396 \h </w:instrText>
            </w:r>
            <w:r w:rsidR="00EF0E94">
              <w:rPr>
                <w:noProof/>
                <w:webHidden/>
              </w:rPr>
            </w:r>
            <w:r w:rsidR="00EF0E94">
              <w:rPr>
                <w:noProof/>
                <w:webHidden/>
              </w:rPr>
              <w:fldChar w:fldCharType="separate"/>
            </w:r>
            <w:r>
              <w:rPr>
                <w:noProof/>
                <w:webHidden/>
              </w:rPr>
              <w:t>29</w:t>
            </w:r>
            <w:r w:rsidR="00EF0E94">
              <w:rPr>
                <w:noProof/>
                <w:webHidden/>
              </w:rPr>
              <w:fldChar w:fldCharType="end"/>
            </w:r>
          </w:hyperlink>
        </w:p>
        <w:p w14:paraId="6DBFEDC1"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7" w:history="1">
            <w:r w:rsidR="00EF0E94" w:rsidRPr="000C474D">
              <w:rPr>
                <w:rStyle w:val="Lienhypertexte"/>
                <w:noProof/>
                <w:lang w:val="en-GB"/>
              </w:rPr>
              <w:t>6.2.</w:t>
            </w:r>
            <w:r w:rsidR="00EF0E94">
              <w:rPr>
                <w:rFonts w:asciiTheme="minorHAnsi" w:eastAsiaTheme="minorEastAsia" w:hAnsiTheme="minorHAnsi"/>
                <w:noProof/>
                <w:lang w:val="fr-FR" w:eastAsia="fr-FR"/>
              </w:rPr>
              <w:tab/>
            </w:r>
            <w:r w:rsidR="00EF0E94" w:rsidRPr="000C474D">
              <w:rPr>
                <w:rStyle w:val="Lienhypertexte"/>
                <w:noProof/>
                <w:lang w:val="en-GB"/>
              </w:rPr>
              <w:t>Background theory</w:t>
            </w:r>
            <w:r w:rsidR="00EF0E94">
              <w:rPr>
                <w:noProof/>
                <w:webHidden/>
              </w:rPr>
              <w:tab/>
            </w:r>
            <w:r w:rsidR="00EF0E94">
              <w:rPr>
                <w:noProof/>
                <w:webHidden/>
              </w:rPr>
              <w:fldChar w:fldCharType="begin"/>
            </w:r>
            <w:r w:rsidR="00EF0E94">
              <w:rPr>
                <w:noProof/>
                <w:webHidden/>
              </w:rPr>
              <w:instrText xml:space="preserve"> PAGEREF _Toc448850397 \h </w:instrText>
            </w:r>
            <w:r w:rsidR="00EF0E94">
              <w:rPr>
                <w:noProof/>
                <w:webHidden/>
              </w:rPr>
            </w:r>
            <w:r w:rsidR="00EF0E94">
              <w:rPr>
                <w:noProof/>
                <w:webHidden/>
              </w:rPr>
              <w:fldChar w:fldCharType="separate"/>
            </w:r>
            <w:r>
              <w:rPr>
                <w:noProof/>
                <w:webHidden/>
              </w:rPr>
              <w:t>29</w:t>
            </w:r>
            <w:r w:rsidR="00EF0E94">
              <w:rPr>
                <w:noProof/>
                <w:webHidden/>
              </w:rPr>
              <w:fldChar w:fldCharType="end"/>
            </w:r>
          </w:hyperlink>
        </w:p>
        <w:p w14:paraId="7710F534"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8" w:history="1">
            <w:r w:rsidR="00EF0E94" w:rsidRPr="000C474D">
              <w:rPr>
                <w:rStyle w:val="Lienhypertexte"/>
                <w:noProof/>
                <w:lang w:val="en-GB"/>
              </w:rPr>
              <w:t>6.3.</w:t>
            </w:r>
            <w:r w:rsidR="00EF0E94">
              <w:rPr>
                <w:rFonts w:asciiTheme="minorHAnsi" w:eastAsiaTheme="minorEastAsia" w:hAnsiTheme="minorHAnsi"/>
                <w:noProof/>
                <w:lang w:val="fr-FR" w:eastAsia="fr-FR"/>
              </w:rPr>
              <w:tab/>
            </w:r>
            <w:r w:rsidR="00EF0E94" w:rsidRPr="000C474D">
              <w:rPr>
                <w:rStyle w:val="Lienhypertexte"/>
                <w:noProof/>
                <w:lang w:val="en-GB"/>
              </w:rPr>
              <w:t>Infiltration equation</w:t>
            </w:r>
            <w:r w:rsidR="00EF0E94">
              <w:rPr>
                <w:noProof/>
                <w:webHidden/>
              </w:rPr>
              <w:tab/>
            </w:r>
            <w:r w:rsidR="00EF0E94">
              <w:rPr>
                <w:noProof/>
                <w:webHidden/>
              </w:rPr>
              <w:fldChar w:fldCharType="begin"/>
            </w:r>
            <w:r w:rsidR="00EF0E94">
              <w:rPr>
                <w:noProof/>
                <w:webHidden/>
              </w:rPr>
              <w:instrText xml:space="preserve"> PAGEREF _Toc448850398 \h </w:instrText>
            </w:r>
            <w:r w:rsidR="00EF0E94">
              <w:rPr>
                <w:noProof/>
                <w:webHidden/>
              </w:rPr>
            </w:r>
            <w:r w:rsidR="00EF0E94">
              <w:rPr>
                <w:noProof/>
                <w:webHidden/>
              </w:rPr>
              <w:fldChar w:fldCharType="separate"/>
            </w:r>
            <w:r>
              <w:rPr>
                <w:noProof/>
                <w:webHidden/>
              </w:rPr>
              <w:t>30</w:t>
            </w:r>
            <w:r w:rsidR="00EF0E94">
              <w:rPr>
                <w:noProof/>
                <w:webHidden/>
              </w:rPr>
              <w:fldChar w:fldCharType="end"/>
            </w:r>
          </w:hyperlink>
        </w:p>
        <w:p w14:paraId="609BC1E7"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399" w:history="1">
            <w:r w:rsidR="00EF0E94" w:rsidRPr="000C474D">
              <w:rPr>
                <w:rStyle w:val="Lienhypertexte"/>
                <w:noProof/>
              </w:rPr>
              <w:t>6.4.</w:t>
            </w:r>
            <w:r w:rsidR="00EF0E94">
              <w:rPr>
                <w:rFonts w:asciiTheme="minorHAnsi" w:eastAsiaTheme="minorEastAsia" w:hAnsiTheme="minorHAnsi"/>
                <w:noProof/>
                <w:lang w:val="fr-FR" w:eastAsia="fr-FR"/>
              </w:rPr>
              <w:tab/>
            </w:r>
            <w:r w:rsidR="00EF0E94" w:rsidRPr="000C474D">
              <w:rPr>
                <w:rStyle w:val="Lienhypertexte"/>
                <w:noProof/>
              </w:rPr>
              <w:t>Materials &amp; infiltrometer description</w:t>
            </w:r>
            <w:r w:rsidR="00EF0E94">
              <w:rPr>
                <w:noProof/>
                <w:webHidden/>
              </w:rPr>
              <w:tab/>
            </w:r>
            <w:r w:rsidR="00EF0E94">
              <w:rPr>
                <w:noProof/>
                <w:webHidden/>
              </w:rPr>
              <w:fldChar w:fldCharType="begin"/>
            </w:r>
            <w:r w:rsidR="00EF0E94">
              <w:rPr>
                <w:noProof/>
                <w:webHidden/>
              </w:rPr>
              <w:instrText xml:space="preserve"> PAGEREF _Toc448850399 \h </w:instrText>
            </w:r>
            <w:r w:rsidR="00EF0E94">
              <w:rPr>
                <w:noProof/>
                <w:webHidden/>
              </w:rPr>
            </w:r>
            <w:r w:rsidR="00EF0E94">
              <w:rPr>
                <w:noProof/>
                <w:webHidden/>
              </w:rPr>
              <w:fldChar w:fldCharType="separate"/>
            </w:r>
            <w:r>
              <w:rPr>
                <w:noProof/>
                <w:webHidden/>
              </w:rPr>
              <w:t>30</w:t>
            </w:r>
            <w:r w:rsidR="00EF0E94">
              <w:rPr>
                <w:noProof/>
                <w:webHidden/>
              </w:rPr>
              <w:fldChar w:fldCharType="end"/>
            </w:r>
          </w:hyperlink>
        </w:p>
        <w:p w14:paraId="526A980E"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400" w:history="1">
            <w:r w:rsidR="00EF0E94" w:rsidRPr="000C474D">
              <w:rPr>
                <w:rStyle w:val="Lienhypertexte"/>
                <w:noProof/>
              </w:rPr>
              <w:t>6.5.</w:t>
            </w:r>
            <w:r w:rsidR="00EF0E94">
              <w:rPr>
                <w:rFonts w:asciiTheme="minorHAnsi" w:eastAsiaTheme="minorEastAsia" w:hAnsiTheme="minorHAnsi"/>
                <w:noProof/>
                <w:lang w:val="fr-FR" w:eastAsia="fr-FR"/>
              </w:rPr>
              <w:tab/>
            </w:r>
            <w:r w:rsidR="00EF0E94" w:rsidRPr="000C474D">
              <w:rPr>
                <w:rStyle w:val="Lienhypertexte"/>
                <w:noProof/>
              </w:rPr>
              <w:t>Methodology for K and S Determination</w:t>
            </w:r>
            <w:r w:rsidR="00EF0E94">
              <w:rPr>
                <w:noProof/>
                <w:webHidden/>
              </w:rPr>
              <w:tab/>
            </w:r>
            <w:r w:rsidR="00EF0E94">
              <w:rPr>
                <w:noProof/>
                <w:webHidden/>
              </w:rPr>
              <w:fldChar w:fldCharType="begin"/>
            </w:r>
            <w:r w:rsidR="00EF0E94">
              <w:rPr>
                <w:noProof/>
                <w:webHidden/>
              </w:rPr>
              <w:instrText xml:space="preserve"> PAGEREF _Toc448850400 \h </w:instrText>
            </w:r>
            <w:r w:rsidR="00EF0E94">
              <w:rPr>
                <w:noProof/>
                <w:webHidden/>
              </w:rPr>
            </w:r>
            <w:r w:rsidR="00EF0E94">
              <w:rPr>
                <w:noProof/>
                <w:webHidden/>
              </w:rPr>
              <w:fldChar w:fldCharType="separate"/>
            </w:r>
            <w:r>
              <w:rPr>
                <w:noProof/>
                <w:webHidden/>
              </w:rPr>
              <w:t>32</w:t>
            </w:r>
            <w:r w:rsidR="00EF0E94">
              <w:rPr>
                <w:noProof/>
                <w:webHidden/>
              </w:rPr>
              <w:fldChar w:fldCharType="end"/>
            </w:r>
          </w:hyperlink>
        </w:p>
        <w:p w14:paraId="5E582275"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401" w:history="1">
            <w:r w:rsidR="00EF0E94" w:rsidRPr="000C474D">
              <w:rPr>
                <w:rStyle w:val="Lienhypertexte"/>
                <w:noProof/>
              </w:rPr>
              <w:t>6.6.</w:t>
            </w:r>
            <w:r w:rsidR="00EF0E94">
              <w:rPr>
                <w:rFonts w:asciiTheme="minorHAnsi" w:eastAsiaTheme="minorEastAsia" w:hAnsiTheme="minorHAnsi"/>
                <w:noProof/>
                <w:lang w:val="fr-FR" w:eastAsia="fr-FR"/>
              </w:rPr>
              <w:tab/>
            </w:r>
            <w:r w:rsidR="00EF0E94" w:rsidRPr="000C474D">
              <w:rPr>
                <w:rStyle w:val="Lienhypertexte"/>
                <w:noProof/>
                <w:lang w:val="en-GB"/>
              </w:rPr>
              <w:t>Apparent Density (AD)</w:t>
            </w:r>
            <w:r w:rsidR="00EF0E94">
              <w:rPr>
                <w:noProof/>
                <w:webHidden/>
              </w:rPr>
              <w:tab/>
            </w:r>
            <w:r w:rsidR="00EF0E94">
              <w:rPr>
                <w:noProof/>
                <w:webHidden/>
              </w:rPr>
              <w:fldChar w:fldCharType="begin"/>
            </w:r>
            <w:r w:rsidR="00EF0E94">
              <w:rPr>
                <w:noProof/>
                <w:webHidden/>
              </w:rPr>
              <w:instrText xml:space="preserve"> PAGEREF _Toc448850401 \h </w:instrText>
            </w:r>
            <w:r w:rsidR="00EF0E94">
              <w:rPr>
                <w:noProof/>
                <w:webHidden/>
              </w:rPr>
            </w:r>
            <w:r w:rsidR="00EF0E94">
              <w:rPr>
                <w:noProof/>
                <w:webHidden/>
              </w:rPr>
              <w:fldChar w:fldCharType="separate"/>
            </w:r>
            <w:r>
              <w:rPr>
                <w:noProof/>
                <w:webHidden/>
              </w:rPr>
              <w:t>33</w:t>
            </w:r>
            <w:r w:rsidR="00EF0E94">
              <w:rPr>
                <w:noProof/>
                <w:webHidden/>
              </w:rPr>
              <w:fldChar w:fldCharType="end"/>
            </w:r>
          </w:hyperlink>
        </w:p>
        <w:p w14:paraId="762EC661" w14:textId="77777777" w:rsidR="00EF0E94" w:rsidRDefault="00825859">
          <w:pPr>
            <w:pStyle w:val="TM2"/>
            <w:tabs>
              <w:tab w:val="left" w:pos="880"/>
              <w:tab w:val="right" w:leader="dot" w:pos="9062"/>
            </w:tabs>
            <w:rPr>
              <w:rFonts w:asciiTheme="minorHAnsi" w:eastAsiaTheme="minorEastAsia" w:hAnsiTheme="minorHAnsi"/>
              <w:noProof/>
              <w:lang w:val="fr-FR" w:eastAsia="fr-FR"/>
            </w:rPr>
          </w:pPr>
          <w:hyperlink w:anchor="_Toc448850402" w:history="1">
            <w:r w:rsidR="00EF0E94" w:rsidRPr="000C474D">
              <w:rPr>
                <w:rStyle w:val="Lienhypertexte"/>
                <w:noProof/>
              </w:rPr>
              <w:t>6.7.</w:t>
            </w:r>
            <w:r w:rsidR="00EF0E94">
              <w:rPr>
                <w:rFonts w:asciiTheme="minorHAnsi" w:eastAsiaTheme="minorEastAsia" w:hAnsiTheme="minorHAnsi"/>
                <w:noProof/>
                <w:lang w:val="fr-FR" w:eastAsia="fr-FR"/>
              </w:rPr>
              <w:tab/>
            </w:r>
            <w:r w:rsidR="00EF0E94" w:rsidRPr="000C474D">
              <w:rPr>
                <w:rStyle w:val="Lienhypertexte"/>
                <w:noProof/>
              </w:rPr>
              <w:t>Choosing an appropriate methodology</w:t>
            </w:r>
            <w:r w:rsidR="00EF0E94">
              <w:rPr>
                <w:noProof/>
                <w:webHidden/>
              </w:rPr>
              <w:tab/>
            </w:r>
            <w:r w:rsidR="00EF0E94">
              <w:rPr>
                <w:noProof/>
                <w:webHidden/>
              </w:rPr>
              <w:fldChar w:fldCharType="begin"/>
            </w:r>
            <w:r w:rsidR="00EF0E94">
              <w:rPr>
                <w:noProof/>
                <w:webHidden/>
              </w:rPr>
              <w:instrText xml:space="preserve"> PAGEREF _Toc448850402 \h </w:instrText>
            </w:r>
            <w:r w:rsidR="00EF0E94">
              <w:rPr>
                <w:noProof/>
                <w:webHidden/>
              </w:rPr>
            </w:r>
            <w:r w:rsidR="00EF0E94">
              <w:rPr>
                <w:noProof/>
                <w:webHidden/>
              </w:rPr>
              <w:fldChar w:fldCharType="separate"/>
            </w:r>
            <w:r>
              <w:rPr>
                <w:noProof/>
                <w:webHidden/>
              </w:rPr>
              <w:t>34</w:t>
            </w:r>
            <w:r w:rsidR="00EF0E94">
              <w:rPr>
                <w:noProof/>
                <w:webHidden/>
              </w:rPr>
              <w:fldChar w:fldCharType="end"/>
            </w:r>
          </w:hyperlink>
        </w:p>
        <w:p w14:paraId="7B7D7C4F"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403" w:history="1">
            <w:r w:rsidR="00EF0E94" w:rsidRPr="000C474D">
              <w:rPr>
                <w:rStyle w:val="Lienhypertexte"/>
                <w:noProof/>
                <w:lang w:val="en-GB"/>
              </w:rPr>
              <w:t>7.</w:t>
            </w:r>
            <w:r w:rsidR="00EF0E94">
              <w:rPr>
                <w:rFonts w:asciiTheme="minorHAnsi" w:eastAsiaTheme="minorEastAsia" w:hAnsiTheme="minorHAnsi"/>
                <w:noProof/>
                <w:lang w:val="fr-FR" w:eastAsia="fr-FR"/>
              </w:rPr>
              <w:tab/>
            </w:r>
            <w:r w:rsidR="00EF0E94" w:rsidRPr="000C474D">
              <w:rPr>
                <w:rStyle w:val="Lienhypertexte"/>
                <w:noProof/>
                <w:lang w:val="en-GB"/>
              </w:rPr>
              <w:t>Landscape observation and measurement</w:t>
            </w:r>
            <w:r w:rsidR="00EF0E94">
              <w:rPr>
                <w:noProof/>
                <w:webHidden/>
              </w:rPr>
              <w:tab/>
            </w:r>
            <w:r w:rsidR="00EF0E94">
              <w:rPr>
                <w:noProof/>
                <w:webHidden/>
              </w:rPr>
              <w:fldChar w:fldCharType="begin"/>
            </w:r>
            <w:r w:rsidR="00EF0E94">
              <w:rPr>
                <w:noProof/>
                <w:webHidden/>
              </w:rPr>
              <w:instrText xml:space="preserve"> PAGEREF _Toc448850403 \h </w:instrText>
            </w:r>
            <w:r w:rsidR="00EF0E94">
              <w:rPr>
                <w:noProof/>
                <w:webHidden/>
              </w:rPr>
            </w:r>
            <w:r w:rsidR="00EF0E94">
              <w:rPr>
                <w:noProof/>
                <w:webHidden/>
              </w:rPr>
              <w:fldChar w:fldCharType="separate"/>
            </w:r>
            <w:r>
              <w:rPr>
                <w:noProof/>
                <w:webHidden/>
              </w:rPr>
              <w:t>35</w:t>
            </w:r>
            <w:r w:rsidR="00EF0E94">
              <w:rPr>
                <w:noProof/>
                <w:webHidden/>
              </w:rPr>
              <w:fldChar w:fldCharType="end"/>
            </w:r>
          </w:hyperlink>
        </w:p>
        <w:p w14:paraId="1816D352" w14:textId="77777777" w:rsidR="00EF0E94" w:rsidRDefault="00825859">
          <w:pPr>
            <w:pStyle w:val="TM1"/>
            <w:tabs>
              <w:tab w:val="left" w:pos="440"/>
              <w:tab w:val="right" w:leader="dot" w:pos="9062"/>
            </w:tabs>
            <w:rPr>
              <w:rFonts w:asciiTheme="minorHAnsi" w:eastAsiaTheme="minorEastAsia" w:hAnsiTheme="minorHAnsi"/>
              <w:noProof/>
              <w:lang w:val="fr-FR" w:eastAsia="fr-FR"/>
            </w:rPr>
          </w:pPr>
          <w:hyperlink w:anchor="_Toc448850404" w:history="1">
            <w:r w:rsidR="00EF0E94" w:rsidRPr="000C474D">
              <w:rPr>
                <w:rStyle w:val="Lienhypertexte"/>
                <w:noProof/>
              </w:rPr>
              <w:t>8.</w:t>
            </w:r>
            <w:r w:rsidR="00EF0E94">
              <w:rPr>
                <w:rFonts w:asciiTheme="minorHAnsi" w:eastAsiaTheme="minorEastAsia" w:hAnsiTheme="minorHAnsi"/>
                <w:noProof/>
                <w:lang w:val="fr-FR" w:eastAsia="fr-FR"/>
              </w:rPr>
              <w:tab/>
            </w:r>
            <w:r w:rsidR="00EF0E94" w:rsidRPr="000C474D">
              <w:rPr>
                <w:rStyle w:val="Lienhypertexte"/>
                <w:noProof/>
              </w:rPr>
              <w:t>References</w:t>
            </w:r>
            <w:r w:rsidR="00EF0E94">
              <w:rPr>
                <w:noProof/>
                <w:webHidden/>
              </w:rPr>
              <w:tab/>
            </w:r>
            <w:r w:rsidR="00EF0E94">
              <w:rPr>
                <w:noProof/>
                <w:webHidden/>
              </w:rPr>
              <w:fldChar w:fldCharType="begin"/>
            </w:r>
            <w:r w:rsidR="00EF0E94">
              <w:rPr>
                <w:noProof/>
                <w:webHidden/>
              </w:rPr>
              <w:instrText xml:space="preserve"> PAGEREF _Toc448850404 \h </w:instrText>
            </w:r>
            <w:r w:rsidR="00EF0E94">
              <w:rPr>
                <w:noProof/>
                <w:webHidden/>
              </w:rPr>
            </w:r>
            <w:r w:rsidR="00EF0E94">
              <w:rPr>
                <w:noProof/>
                <w:webHidden/>
              </w:rPr>
              <w:fldChar w:fldCharType="separate"/>
            </w:r>
            <w:r>
              <w:rPr>
                <w:noProof/>
                <w:webHidden/>
              </w:rPr>
              <w:t>36</w:t>
            </w:r>
            <w:r w:rsidR="00EF0E94">
              <w:rPr>
                <w:noProof/>
                <w:webHidden/>
              </w:rPr>
              <w:fldChar w:fldCharType="end"/>
            </w:r>
          </w:hyperlink>
        </w:p>
        <w:p w14:paraId="3EB5A491" w14:textId="77777777" w:rsidR="00EF0E94" w:rsidRDefault="00825859">
          <w:pPr>
            <w:pStyle w:val="TM1"/>
            <w:tabs>
              <w:tab w:val="right" w:leader="dot" w:pos="9062"/>
            </w:tabs>
            <w:rPr>
              <w:rFonts w:asciiTheme="minorHAnsi" w:eastAsiaTheme="minorEastAsia" w:hAnsiTheme="minorHAnsi"/>
              <w:noProof/>
              <w:lang w:val="fr-FR" w:eastAsia="fr-FR"/>
            </w:rPr>
          </w:pPr>
          <w:hyperlink w:anchor="_Toc448850405" w:history="1">
            <w:r w:rsidR="00EF0E94" w:rsidRPr="000C474D">
              <w:rPr>
                <w:rStyle w:val="Lienhypertexte"/>
                <w:noProof/>
                <w:lang w:val="en-GB"/>
              </w:rPr>
              <w:t>Appendix 1 – Doppler flowmeter (Débitmètre)</w:t>
            </w:r>
            <w:r w:rsidR="00EF0E94">
              <w:rPr>
                <w:noProof/>
                <w:webHidden/>
              </w:rPr>
              <w:tab/>
            </w:r>
            <w:r w:rsidR="00EF0E94">
              <w:rPr>
                <w:noProof/>
                <w:webHidden/>
              </w:rPr>
              <w:fldChar w:fldCharType="begin"/>
            </w:r>
            <w:r w:rsidR="00EF0E94">
              <w:rPr>
                <w:noProof/>
                <w:webHidden/>
              </w:rPr>
              <w:instrText xml:space="preserve"> PAGEREF _Toc448850405 \h </w:instrText>
            </w:r>
            <w:r w:rsidR="00EF0E94">
              <w:rPr>
                <w:noProof/>
                <w:webHidden/>
              </w:rPr>
            </w:r>
            <w:r w:rsidR="00EF0E94">
              <w:rPr>
                <w:noProof/>
                <w:webHidden/>
              </w:rPr>
              <w:fldChar w:fldCharType="separate"/>
            </w:r>
            <w:r>
              <w:rPr>
                <w:noProof/>
                <w:webHidden/>
              </w:rPr>
              <w:t>37</w:t>
            </w:r>
            <w:r w:rsidR="00EF0E94">
              <w:rPr>
                <w:noProof/>
                <w:webHidden/>
              </w:rPr>
              <w:fldChar w:fldCharType="end"/>
            </w:r>
          </w:hyperlink>
        </w:p>
        <w:p w14:paraId="597715DB" w14:textId="77777777" w:rsidR="00EF0E94" w:rsidRDefault="00825859">
          <w:pPr>
            <w:pStyle w:val="TM1"/>
            <w:tabs>
              <w:tab w:val="right" w:leader="dot" w:pos="9062"/>
            </w:tabs>
            <w:rPr>
              <w:rFonts w:asciiTheme="minorHAnsi" w:eastAsiaTheme="minorEastAsia" w:hAnsiTheme="minorHAnsi"/>
              <w:noProof/>
              <w:lang w:val="fr-FR" w:eastAsia="fr-FR"/>
            </w:rPr>
          </w:pPr>
          <w:hyperlink w:anchor="_Toc448850406" w:history="1">
            <w:r w:rsidR="00EF0E94" w:rsidRPr="000C474D">
              <w:rPr>
                <w:rStyle w:val="Lienhypertexte"/>
                <w:noProof/>
                <w:lang w:val="fr-FR"/>
              </w:rPr>
              <w:t>Appendix 2 – Automatic Sampler (Pre-leveur)</w:t>
            </w:r>
            <w:r w:rsidR="00EF0E94">
              <w:rPr>
                <w:noProof/>
                <w:webHidden/>
              </w:rPr>
              <w:tab/>
            </w:r>
            <w:r w:rsidR="00EF0E94">
              <w:rPr>
                <w:noProof/>
                <w:webHidden/>
              </w:rPr>
              <w:fldChar w:fldCharType="begin"/>
            </w:r>
            <w:r w:rsidR="00EF0E94">
              <w:rPr>
                <w:noProof/>
                <w:webHidden/>
              </w:rPr>
              <w:instrText xml:space="preserve"> PAGEREF _Toc448850406 \h </w:instrText>
            </w:r>
            <w:r w:rsidR="00EF0E94">
              <w:rPr>
                <w:noProof/>
                <w:webHidden/>
              </w:rPr>
            </w:r>
            <w:r w:rsidR="00EF0E94">
              <w:rPr>
                <w:noProof/>
                <w:webHidden/>
              </w:rPr>
              <w:fldChar w:fldCharType="separate"/>
            </w:r>
            <w:r>
              <w:rPr>
                <w:noProof/>
                <w:webHidden/>
              </w:rPr>
              <w:t>38</w:t>
            </w:r>
            <w:r w:rsidR="00EF0E94">
              <w:rPr>
                <w:noProof/>
                <w:webHidden/>
              </w:rPr>
              <w:fldChar w:fldCharType="end"/>
            </w:r>
          </w:hyperlink>
        </w:p>
        <w:p w14:paraId="488E61D4" w14:textId="77777777" w:rsidR="00EF0E94" w:rsidRDefault="00825859">
          <w:pPr>
            <w:pStyle w:val="TM1"/>
            <w:tabs>
              <w:tab w:val="right" w:leader="dot" w:pos="9062"/>
            </w:tabs>
            <w:rPr>
              <w:rFonts w:asciiTheme="minorHAnsi" w:eastAsiaTheme="minorEastAsia" w:hAnsiTheme="minorHAnsi"/>
              <w:noProof/>
              <w:lang w:val="fr-FR" w:eastAsia="fr-FR"/>
            </w:rPr>
          </w:pPr>
          <w:hyperlink w:anchor="_Toc448850407" w:history="1">
            <w:r w:rsidR="00EF0E94" w:rsidRPr="000C474D">
              <w:rPr>
                <w:rStyle w:val="Lienhypertexte"/>
                <w:noProof/>
                <w:lang w:val="en-GB"/>
              </w:rPr>
              <w:t>Appendix 3 – Multiparameter Probe (Sonde Multiparametre)</w:t>
            </w:r>
            <w:r w:rsidR="00EF0E94">
              <w:rPr>
                <w:noProof/>
                <w:webHidden/>
              </w:rPr>
              <w:tab/>
            </w:r>
            <w:r w:rsidR="00EF0E94">
              <w:rPr>
                <w:noProof/>
                <w:webHidden/>
              </w:rPr>
              <w:fldChar w:fldCharType="begin"/>
            </w:r>
            <w:r w:rsidR="00EF0E94">
              <w:rPr>
                <w:noProof/>
                <w:webHidden/>
              </w:rPr>
              <w:instrText xml:space="preserve"> PAGEREF _Toc448850407 \h </w:instrText>
            </w:r>
            <w:r w:rsidR="00EF0E94">
              <w:rPr>
                <w:noProof/>
                <w:webHidden/>
              </w:rPr>
            </w:r>
            <w:r w:rsidR="00EF0E94">
              <w:rPr>
                <w:noProof/>
                <w:webHidden/>
              </w:rPr>
              <w:fldChar w:fldCharType="separate"/>
            </w:r>
            <w:r>
              <w:rPr>
                <w:noProof/>
                <w:webHidden/>
              </w:rPr>
              <w:t>39</w:t>
            </w:r>
            <w:r w:rsidR="00EF0E94">
              <w:rPr>
                <w:noProof/>
                <w:webHidden/>
              </w:rPr>
              <w:fldChar w:fldCharType="end"/>
            </w:r>
          </w:hyperlink>
        </w:p>
        <w:p w14:paraId="194BD1BE" w14:textId="77777777" w:rsidR="00EF0E94" w:rsidRDefault="00825859">
          <w:pPr>
            <w:pStyle w:val="TM1"/>
            <w:tabs>
              <w:tab w:val="right" w:leader="dot" w:pos="9062"/>
            </w:tabs>
            <w:rPr>
              <w:rFonts w:asciiTheme="minorHAnsi" w:eastAsiaTheme="minorEastAsia" w:hAnsiTheme="minorHAnsi"/>
              <w:noProof/>
              <w:lang w:val="fr-FR" w:eastAsia="fr-FR"/>
            </w:rPr>
          </w:pPr>
          <w:hyperlink w:anchor="_Toc448850408" w:history="1">
            <w:r w:rsidR="00EF0E94" w:rsidRPr="000C474D">
              <w:rPr>
                <w:rStyle w:val="Lienhypertexte"/>
                <w:noProof/>
                <w:lang w:val="en-GB"/>
              </w:rPr>
              <w:t>Appendix 4 – Tipping Bucket / Rain gauge (Pluviometre)</w:t>
            </w:r>
            <w:r w:rsidR="00EF0E94">
              <w:rPr>
                <w:noProof/>
                <w:webHidden/>
              </w:rPr>
              <w:tab/>
            </w:r>
            <w:r w:rsidR="00EF0E94">
              <w:rPr>
                <w:noProof/>
                <w:webHidden/>
              </w:rPr>
              <w:fldChar w:fldCharType="begin"/>
            </w:r>
            <w:r w:rsidR="00EF0E94">
              <w:rPr>
                <w:noProof/>
                <w:webHidden/>
              </w:rPr>
              <w:instrText xml:space="preserve"> PAGEREF _Toc448850408 \h </w:instrText>
            </w:r>
            <w:r w:rsidR="00EF0E94">
              <w:rPr>
                <w:noProof/>
                <w:webHidden/>
              </w:rPr>
            </w:r>
            <w:r w:rsidR="00EF0E94">
              <w:rPr>
                <w:noProof/>
                <w:webHidden/>
              </w:rPr>
              <w:fldChar w:fldCharType="separate"/>
            </w:r>
            <w:r>
              <w:rPr>
                <w:noProof/>
                <w:webHidden/>
              </w:rPr>
              <w:t>41</w:t>
            </w:r>
            <w:r w:rsidR="00EF0E94">
              <w:rPr>
                <w:noProof/>
                <w:webHidden/>
              </w:rPr>
              <w:fldChar w:fldCharType="end"/>
            </w:r>
          </w:hyperlink>
        </w:p>
        <w:p w14:paraId="0CBA23B1" w14:textId="77777777" w:rsidR="004C3BD3" w:rsidRPr="00ED1FF7" w:rsidRDefault="00161130">
          <w:pPr>
            <w:rPr>
              <w:lang w:val="en-GB"/>
            </w:rPr>
          </w:pPr>
          <w:r w:rsidRPr="007B5276">
            <w:rPr>
              <w:b/>
              <w:bCs/>
              <w:lang w:val="en-GB"/>
            </w:rPr>
            <w:fldChar w:fldCharType="end"/>
          </w:r>
        </w:p>
      </w:sdtContent>
    </w:sdt>
    <w:p w14:paraId="5BF80395" w14:textId="77777777" w:rsidR="00975315" w:rsidRDefault="00975315">
      <w:pPr>
        <w:rPr>
          <w:b/>
          <w:lang w:val="en-GB"/>
        </w:rPr>
      </w:pPr>
      <w:r>
        <w:rPr>
          <w:b/>
          <w:lang w:val="en-GB"/>
        </w:rPr>
        <w:br w:type="page"/>
      </w:r>
    </w:p>
    <w:p w14:paraId="54AE5381" w14:textId="77777777" w:rsidR="004E7B90" w:rsidRPr="007B5276" w:rsidRDefault="00C20259" w:rsidP="004C3BD3">
      <w:pPr>
        <w:pStyle w:val="Titre1"/>
        <w:rPr>
          <w:lang w:val="en-GB"/>
        </w:rPr>
      </w:pPr>
      <w:bookmarkStart w:id="0" w:name="_Toc448850370"/>
      <w:r w:rsidRPr="007B5276">
        <w:rPr>
          <w:lang w:val="en-GB"/>
        </w:rPr>
        <w:lastRenderedPageBreak/>
        <w:t>Gaps of knowledge</w:t>
      </w:r>
      <w:bookmarkEnd w:id="0"/>
    </w:p>
    <w:p w14:paraId="3EC656AD" w14:textId="77777777" w:rsidR="00401DC7" w:rsidRPr="007B5276" w:rsidRDefault="00401DC7" w:rsidP="001A5CF5">
      <w:pPr>
        <w:pStyle w:val="Paragraphedeliste"/>
        <w:numPr>
          <w:ilvl w:val="0"/>
          <w:numId w:val="3"/>
        </w:numPr>
        <w:jc w:val="both"/>
        <w:rPr>
          <w:lang w:val="en-GB"/>
        </w:rPr>
      </w:pPr>
      <w:r w:rsidRPr="007B5276">
        <w:rPr>
          <w:lang w:val="en-GB"/>
        </w:rPr>
        <w:t xml:space="preserve">Approaches allowing quantitative evaluation of the contribution of specific processes and pathways for </w:t>
      </w:r>
      <w:r w:rsidRPr="007B5276">
        <w:rPr>
          <w:i/>
          <w:lang w:val="en-GB"/>
        </w:rPr>
        <w:t xml:space="preserve">pesticide removal in agricultural catchments </w:t>
      </w:r>
      <w:r w:rsidRPr="007B5276">
        <w:rPr>
          <w:lang w:val="en-GB"/>
        </w:rPr>
        <w:t xml:space="preserve">are urgently needed. </w:t>
      </w:r>
    </w:p>
    <w:p w14:paraId="59F80A61" w14:textId="77777777" w:rsidR="00401DC7" w:rsidRPr="007B5276" w:rsidRDefault="00401DC7" w:rsidP="001A5CF5">
      <w:pPr>
        <w:pStyle w:val="Paragraphedeliste"/>
        <w:numPr>
          <w:ilvl w:val="0"/>
          <w:numId w:val="3"/>
        </w:numPr>
        <w:jc w:val="both"/>
        <w:rPr>
          <w:lang w:val="en-GB"/>
        </w:rPr>
      </w:pPr>
      <w:r w:rsidRPr="007B5276">
        <w:rPr>
          <w:i/>
          <w:lang w:val="en-GB"/>
        </w:rPr>
        <w:t>Concepts and approaches involving stable isotope chemistry</w:t>
      </w:r>
      <w:r w:rsidRPr="007B5276">
        <w:rPr>
          <w:lang w:val="en-GB"/>
        </w:rPr>
        <w:t xml:space="preserve"> offer a unique opportunity to obtain information on sources, transport routes, and degradation pathways of numerous classes of organic contaminants. </w:t>
      </w:r>
    </w:p>
    <w:p w14:paraId="1BB31BC8" w14:textId="77777777" w:rsidR="00401DC7" w:rsidRPr="007B5276" w:rsidRDefault="00401DC7" w:rsidP="001A5CF5">
      <w:pPr>
        <w:pStyle w:val="Paragraphedeliste"/>
        <w:numPr>
          <w:ilvl w:val="0"/>
          <w:numId w:val="3"/>
        </w:numPr>
        <w:jc w:val="both"/>
        <w:rPr>
          <w:lang w:val="en-GB"/>
        </w:rPr>
      </w:pPr>
      <w:r w:rsidRPr="007B5276">
        <w:rPr>
          <w:lang w:val="en-GB"/>
        </w:rPr>
        <w:t xml:space="preserve">Stable isotope analysis offers an exceptional opportunity to obtain decisive information on physical and (bio-) chemical processes making use of kinetic and equilibrium isotope effects. Thus </w:t>
      </w:r>
      <w:r w:rsidRPr="007B5276">
        <w:rPr>
          <w:i/>
          <w:lang w:val="en-GB"/>
        </w:rPr>
        <w:t>identification of sources, degradation pathways, transport and sinks of pesticides in the agricultural soils and runoff water and suspended solids</w:t>
      </w:r>
      <w:r w:rsidRPr="007B5276">
        <w:rPr>
          <w:lang w:val="en-GB"/>
        </w:rPr>
        <w:t xml:space="preserve"> is our scientific target. </w:t>
      </w:r>
    </w:p>
    <w:p w14:paraId="413D9AC1" w14:textId="77777777" w:rsidR="00DD26B7" w:rsidRPr="007B5276" w:rsidRDefault="00DD26B7" w:rsidP="001A5CF5">
      <w:pPr>
        <w:pStyle w:val="Paragraphedeliste"/>
        <w:numPr>
          <w:ilvl w:val="0"/>
          <w:numId w:val="3"/>
        </w:numPr>
        <w:jc w:val="both"/>
        <w:rPr>
          <w:lang w:val="en-GB"/>
        </w:rPr>
      </w:pPr>
      <w:r w:rsidRPr="007B5276">
        <w:rPr>
          <w:lang w:val="en-GB"/>
        </w:rPr>
        <w:t xml:space="preserve">Thus far, isotope approaches and field applications are available for common point source groundwater contaminants, such as fuel components and chlorinated solvents but are </w:t>
      </w:r>
      <w:r w:rsidRPr="007B5276">
        <w:rPr>
          <w:i/>
          <w:lang w:val="en-GB"/>
        </w:rPr>
        <w:t>still mostly lacking for emerging and persistent contaminants, e.g. pesticides, which are regionally and/or globally dispersed</w:t>
      </w:r>
      <w:r w:rsidRPr="007B5276">
        <w:rPr>
          <w:lang w:val="en-GB"/>
        </w:rPr>
        <w:t>.</w:t>
      </w:r>
    </w:p>
    <w:p w14:paraId="7366A272" w14:textId="77777777" w:rsidR="00401DC7" w:rsidRPr="007B5276" w:rsidRDefault="00401DC7" w:rsidP="001A5CF5">
      <w:pPr>
        <w:pStyle w:val="Paragraphedeliste"/>
        <w:numPr>
          <w:ilvl w:val="0"/>
          <w:numId w:val="3"/>
        </w:numPr>
        <w:jc w:val="both"/>
        <w:rPr>
          <w:lang w:val="en-GB"/>
        </w:rPr>
      </w:pPr>
      <w:r w:rsidRPr="007B5276">
        <w:rPr>
          <w:i/>
          <w:lang w:val="en-GB"/>
        </w:rPr>
        <w:t xml:space="preserve">Multi-element isotope fingerprinting (C, H and N) of pesticides enable the joint analysis of the transformation pathways </w:t>
      </w:r>
      <w:r w:rsidRPr="007B5276">
        <w:rPr>
          <w:lang w:val="en-GB"/>
        </w:rPr>
        <w:t>using isotope fractionation processes affecting the reactive position of a molecule as well as the isotope fingerprint of an organic target compound to reveal its origin and sources.</w:t>
      </w:r>
    </w:p>
    <w:p w14:paraId="4372E26E" w14:textId="77777777" w:rsidR="00DD26B7" w:rsidRPr="007B5276" w:rsidRDefault="00DD26B7" w:rsidP="001A5CF5">
      <w:pPr>
        <w:pStyle w:val="Paragraphedeliste"/>
        <w:numPr>
          <w:ilvl w:val="0"/>
          <w:numId w:val="3"/>
        </w:numPr>
        <w:jc w:val="both"/>
        <w:rPr>
          <w:lang w:val="en-GB"/>
        </w:rPr>
      </w:pPr>
      <w:r w:rsidRPr="007B5276">
        <w:rPr>
          <w:lang w:val="en-GB"/>
        </w:rPr>
        <w:t xml:space="preserve">For the special case of chiral </w:t>
      </w:r>
      <w:proofErr w:type="spellStart"/>
      <w:r w:rsidRPr="007B5276">
        <w:rPr>
          <w:lang w:val="en-GB"/>
        </w:rPr>
        <w:t>micropollutants</w:t>
      </w:r>
      <w:proofErr w:type="spellEnd"/>
      <w:r w:rsidRPr="007B5276">
        <w:rPr>
          <w:lang w:val="en-GB"/>
        </w:rPr>
        <w:t xml:space="preserve">, strongest insights in the degradation mechanisms is provided by combining CSIA and enantioselective analysis in the so-called </w:t>
      </w:r>
      <w:proofErr w:type="spellStart"/>
      <w:r w:rsidRPr="007B5276">
        <w:rPr>
          <w:i/>
          <w:lang w:val="en-GB"/>
        </w:rPr>
        <w:t>enantio</w:t>
      </w:r>
      <w:proofErr w:type="spellEnd"/>
      <w:r w:rsidR="00182098" w:rsidRPr="007B5276">
        <w:rPr>
          <w:i/>
          <w:lang w:val="en-GB"/>
        </w:rPr>
        <w:t>-</w:t>
      </w:r>
      <w:r w:rsidRPr="007B5276">
        <w:rPr>
          <w:i/>
          <w:lang w:val="en-GB"/>
        </w:rPr>
        <w:t>specific stable isotope analysis (ESIA)</w:t>
      </w:r>
      <w:r w:rsidRPr="007B5276">
        <w:rPr>
          <w:lang w:val="en-GB"/>
        </w:rPr>
        <w:t>.</w:t>
      </w:r>
      <w:r w:rsidR="00182098" w:rsidRPr="007B5276">
        <w:rPr>
          <w:lang w:val="en-GB"/>
        </w:rPr>
        <w:t xml:space="preserve"> </w:t>
      </w:r>
      <w:r w:rsidRPr="007B5276">
        <w:rPr>
          <w:i/>
          <w:lang w:val="en-GB"/>
        </w:rPr>
        <w:t>ESIA has never been applied</w:t>
      </w:r>
      <w:r w:rsidR="00182098" w:rsidRPr="007B5276">
        <w:rPr>
          <w:i/>
          <w:lang w:val="en-GB"/>
        </w:rPr>
        <w:t xml:space="preserve"> in soil an</w:t>
      </w:r>
      <w:r w:rsidR="007C3A51" w:rsidRPr="007B5276">
        <w:rPr>
          <w:i/>
          <w:lang w:val="en-GB"/>
        </w:rPr>
        <w:t>d</w:t>
      </w:r>
      <w:r w:rsidR="00182098" w:rsidRPr="007B5276">
        <w:rPr>
          <w:i/>
          <w:lang w:val="en-GB"/>
        </w:rPr>
        <w:t xml:space="preserve"> water for chiral pesticides at the catchment scale</w:t>
      </w:r>
      <w:r w:rsidR="00182098" w:rsidRPr="007B5276">
        <w:rPr>
          <w:lang w:val="en-GB"/>
        </w:rPr>
        <w:t xml:space="preserve">. </w:t>
      </w:r>
    </w:p>
    <w:p w14:paraId="296568E9" w14:textId="77777777" w:rsidR="00C27634" w:rsidRPr="007B5276" w:rsidRDefault="00C27634" w:rsidP="001A5CF5">
      <w:pPr>
        <w:pStyle w:val="Paragraphedeliste"/>
        <w:numPr>
          <w:ilvl w:val="0"/>
          <w:numId w:val="3"/>
        </w:numPr>
        <w:jc w:val="both"/>
        <w:rPr>
          <w:lang w:val="en-GB"/>
        </w:rPr>
      </w:pPr>
      <w:r w:rsidRPr="007B5276">
        <w:rPr>
          <w:lang w:val="en-GB"/>
        </w:rPr>
        <w:t xml:space="preserve">Methods for isolation and concentration of </w:t>
      </w:r>
      <w:proofErr w:type="spellStart"/>
      <w:r w:rsidRPr="007B5276">
        <w:rPr>
          <w:lang w:val="en-GB"/>
        </w:rPr>
        <w:t>chloroacetanilide</w:t>
      </w:r>
      <w:proofErr w:type="spellEnd"/>
      <w:r w:rsidRPr="007B5276">
        <w:rPr>
          <w:lang w:val="en-GB"/>
        </w:rPr>
        <w:t xml:space="preserve"> pesticides, used here as model agricultural pesticides, from soil and water</w:t>
      </w:r>
      <w:r w:rsidR="00DD26B7" w:rsidRPr="007B5276">
        <w:rPr>
          <w:lang w:val="en-GB"/>
        </w:rPr>
        <w:t xml:space="preserve"> for quantification (GCMS) and stable isotope analysis (IRMS)</w:t>
      </w:r>
      <w:r w:rsidRPr="007B5276">
        <w:rPr>
          <w:lang w:val="en-GB"/>
        </w:rPr>
        <w:t xml:space="preserve"> have been developed in our research group (</w:t>
      </w:r>
      <w:proofErr w:type="spellStart"/>
      <w:r w:rsidRPr="007B5276">
        <w:rPr>
          <w:lang w:val="en-GB"/>
        </w:rPr>
        <w:t>lhyges</w:t>
      </w:r>
      <w:proofErr w:type="spellEnd"/>
      <w:r w:rsidRPr="007B5276">
        <w:rPr>
          <w:lang w:val="en-GB"/>
        </w:rPr>
        <w:t xml:space="preserve">). </w:t>
      </w:r>
      <w:r w:rsidR="00DD26B7" w:rsidRPr="007B5276">
        <w:rPr>
          <w:lang w:val="en-GB"/>
        </w:rPr>
        <w:t xml:space="preserve">However, </w:t>
      </w:r>
      <w:r w:rsidR="00DD26B7" w:rsidRPr="007B5276">
        <w:rPr>
          <w:i/>
          <w:lang w:val="en-GB"/>
        </w:rPr>
        <w:t>those methods have not been applied to evaluate the temporal and spatial variation of in-situ degradation in soil and water of agricultural catchments</w:t>
      </w:r>
      <w:r w:rsidR="00182098" w:rsidRPr="007B5276">
        <w:rPr>
          <w:lang w:val="en-GB"/>
        </w:rPr>
        <w:t xml:space="preserve"> </w:t>
      </w:r>
      <w:r w:rsidR="00182098" w:rsidRPr="007B5276">
        <w:rPr>
          <w:i/>
          <w:lang w:val="en-GB"/>
        </w:rPr>
        <w:t>and prove the applicability of CSIA approach in agricultural catchment</w:t>
      </w:r>
      <w:r w:rsidR="00182098" w:rsidRPr="007B5276">
        <w:rPr>
          <w:lang w:val="en-GB"/>
        </w:rPr>
        <w:t>.</w:t>
      </w:r>
    </w:p>
    <w:p w14:paraId="3276690B" w14:textId="77777777" w:rsidR="00401DC7" w:rsidRPr="007B5276" w:rsidRDefault="00182098" w:rsidP="001A5CF5">
      <w:pPr>
        <w:pStyle w:val="Paragraphedeliste"/>
        <w:numPr>
          <w:ilvl w:val="0"/>
          <w:numId w:val="3"/>
        </w:numPr>
        <w:jc w:val="both"/>
        <w:rPr>
          <w:lang w:val="en-GB"/>
        </w:rPr>
      </w:pPr>
      <w:r w:rsidRPr="007B5276">
        <w:rPr>
          <w:i/>
          <w:lang w:val="en-GB"/>
        </w:rPr>
        <w:t>Conceptual hydrological model to assist the integrative interpretation of discharge, concentrations and CSIA data of pesticide are currently missing</w:t>
      </w:r>
      <w:r w:rsidRPr="007B5276">
        <w:rPr>
          <w:lang w:val="en-GB"/>
        </w:rPr>
        <w:t xml:space="preserve">. </w:t>
      </w:r>
    </w:p>
    <w:p w14:paraId="03A89FE5" w14:textId="77777777" w:rsidR="000908BF" w:rsidRPr="007B5276" w:rsidRDefault="000908BF" w:rsidP="000908BF">
      <w:pPr>
        <w:pStyle w:val="Paragraphedeliste"/>
        <w:ind w:left="360"/>
        <w:jc w:val="both"/>
        <w:rPr>
          <w:lang w:val="en-GB"/>
        </w:rPr>
      </w:pPr>
    </w:p>
    <w:p w14:paraId="770ABFF2" w14:textId="77777777" w:rsidR="00C20259" w:rsidRPr="007B5276" w:rsidRDefault="00C20259" w:rsidP="004C3BD3">
      <w:pPr>
        <w:pStyle w:val="Titre1"/>
        <w:rPr>
          <w:lang w:val="en-GB"/>
        </w:rPr>
      </w:pPr>
      <w:bookmarkStart w:id="1" w:name="_Toc448850371"/>
      <w:r w:rsidRPr="007B5276">
        <w:rPr>
          <w:lang w:val="en-GB"/>
        </w:rPr>
        <w:t>Research questions</w:t>
      </w:r>
      <w:bookmarkEnd w:id="1"/>
    </w:p>
    <w:p w14:paraId="7272AA1C" w14:textId="77777777" w:rsidR="00182098" w:rsidRPr="007B5276" w:rsidRDefault="00401DC7" w:rsidP="00092DCD">
      <w:pPr>
        <w:jc w:val="both"/>
        <w:rPr>
          <w:lang w:val="en-GB"/>
        </w:rPr>
      </w:pPr>
      <w:r w:rsidRPr="007B5276">
        <w:rPr>
          <w:lang w:val="en-GB"/>
        </w:rPr>
        <w:t>T</w:t>
      </w:r>
      <w:r w:rsidR="00182098" w:rsidRPr="007B5276">
        <w:rPr>
          <w:lang w:val="en-GB"/>
        </w:rPr>
        <w:t>his study aims</w:t>
      </w:r>
      <w:r w:rsidR="00C40713" w:rsidRPr="007B5276">
        <w:rPr>
          <w:lang w:val="en-GB"/>
        </w:rPr>
        <w:t>:</w:t>
      </w:r>
    </w:p>
    <w:p w14:paraId="33F4F679" w14:textId="77777777" w:rsidR="00182098" w:rsidRPr="007B5276" w:rsidRDefault="00182098" w:rsidP="001A5CF5">
      <w:pPr>
        <w:pStyle w:val="Paragraphedeliste"/>
        <w:numPr>
          <w:ilvl w:val="0"/>
          <w:numId w:val="4"/>
        </w:numPr>
        <w:ind w:left="720"/>
        <w:jc w:val="both"/>
        <w:rPr>
          <w:lang w:val="en-GB"/>
        </w:rPr>
      </w:pPr>
      <w:r w:rsidRPr="007B5276">
        <w:rPr>
          <w:i/>
          <w:lang w:val="en-GB"/>
        </w:rPr>
        <w:t>To apply and validate the approach of CSIA</w:t>
      </w:r>
      <w:r w:rsidR="00C40713" w:rsidRPr="007B5276">
        <w:rPr>
          <w:i/>
          <w:lang w:val="en-GB"/>
        </w:rPr>
        <w:t xml:space="preserve"> (C and N isotopes)</w:t>
      </w:r>
      <w:r w:rsidRPr="007B5276">
        <w:rPr>
          <w:i/>
          <w:lang w:val="en-GB"/>
        </w:rPr>
        <w:t xml:space="preserve"> </w:t>
      </w:r>
      <w:r w:rsidR="00C40713" w:rsidRPr="007B5276">
        <w:rPr>
          <w:i/>
          <w:lang w:val="en-GB"/>
        </w:rPr>
        <w:t xml:space="preserve">and ESIA </w:t>
      </w:r>
      <w:r w:rsidRPr="007B5276">
        <w:rPr>
          <w:i/>
          <w:lang w:val="en-GB"/>
        </w:rPr>
        <w:t>of pesticide</w:t>
      </w:r>
      <w:r w:rsidR="00C40713" w:rsidRPr="007B5276">
        <w:rPr>
          <w:i/>
          <w:lang w:val="en-GB"/>
        </w:rPr>
        <w:t>s</w:t>
      </w:r>
      <w:r w:rsidRPr="007B5276">
        <w:rPr>
          <w:lang w:val="en-GB"/>
        </w:rPr>
        <w:t xml:space="preserve"> at the agricultural catchment scale to identify the</w:t>
      </w:r>
      <w:r w:rsidRPr="007B5276">
        <w:rPr>
          <w:b/>
          <w:lang w:val="en-GB"/>
        </w:rPr>
        <w:t xml:space="preserve"> spatial and temporal evolution</w:t>
      </w:r>
      <w:r w:rsidRPr="007B5276">
        <w:rPr>
          <w:lang w:val="en-GB"/>
        </w:rPr>
        <w:t xml:space="preserve"> of the pesticide source</w:t>
      </w:r>
      <w:r w:rsidR="00C40713" w:rsidRPr="007B5276">
        <w:rPr>
          <w:lang w:val="en-GB"/>
        </w:rPr>
        <w:t>s</w:t>
      </w:r>
      <w:r w:rsidRPr="007B5276">
        <w:rPr>
          <w:lang w:val="en-GB"/>
        </w:rPr>
        <w:t xml:space="preserve">, </w:t>
      </w:r>
      <w:r w:rsidRPr="007B5276">
        <w:rPr>
          <w:b/>
          <w:lang w:val="en-GB"/>
        </w:rPr>
        <w:t>degradation in soil</w:t>
      </w:r>
      <w:r w:rsidRPr="007B5276">
        <w:rPr>
          <w:lang w:val="en-GB"/>
        </w:rPr>
        <w:t xml:space="preserve"> and </w:t>
      </w:r>
      <w:r w:rsidR="00C40713" w:rsidRPr="007B5276">
        <w:rPr>
          <w:lang w:val="en-GB"/>
        </w:rPr>
        <w:t>transport</w:t>
      </w:r>
      <w:r w:rsidRPr="007B5276">
        <w:rPr>
          <w:lang w:val="en-GB"/>
        </w:rPr>
        <w:t xml:space="preserve"> in runoff water and suspended solids from the catchment. </w:t>
      </w:r>
    </w:p>
    <w:p w14:paraId="57A05500" w14:textId="77777777" w:rsidR="00C40713" w:rsidRPr="007B5276" w:rsidRDefault="00C40713" w:rsidP="001A5CF5">
      <w:pPr>
        <w:pStyle w:val="Paragraphedeliste"/>
        <w:numPr>
          <w:ilvl w:val="0"/>
          <w:numId w:val="4"/>
        </w:numPr>
        <w:ind w:left="720"/>
        <w:jc w:val="both"/>
        <w:rPr>
          <w:lang w:val="en-GB"/>
        </w:rPr>
      </w:pPr>
      <w:r w:rsidRPr="007B5276">
        <w:rPr>
          <w:i/>
          <w:lang w:val="en-GB"/>
        </w:rPr>
        <w:t>T</w:t>
      </w:r>
      <w:r w:rsidR="00182098" w:rsidRPr="007B5276">
        <w:rPr>
          <w:i/>
          <w:lang w:val="en-GB"/>
        </w:rPr>
        <w:t>o develop a conceptual hydrological model</w:t>
      </w:r>
      <w:r w:rsidR="00182098" w:rsidRPr="007B5276">
        <w:rPr>
          <w:lang w:val="en-GB"/>
        </w:rPr>
        <w:t xml:space="preserve"> that describes pesticide transport, degradation and associated isotope/enantiomer fractionation in agricultural catchment to identify the dominant processes affecting S-</w:t>
      </w:r>
      <w:proofErr w:type="spellStart"/>
      <w:r w:rsidR="00182098" w:rsidRPr="007B5276">
        <w:rPr>
          <w:lang w:val="en-GB"/>
        </w:rPr>
        <w:t>metolachlor</w:t>
      </w:r>
      <w:proofErr w:type="spellEnd"/>
      <w:r w:rsidR="00182098" w:rsidRPr="007B5276">
        <w:rPr>
          <w:lang w:val="en-GB"/>
        </w:rPr>
        <w:t xml:space="preserve">. </w:t>
      </w:r>
    </w:p>
    <w:p w14:paraId="3CE9C10F" w14:textId="77777777" w:rsidR="00F015C0" w:rsidRPr="007B5276" w:rsidRDefault="00182098" w:rsidP="00092DCD">
      <w:pPr>
        <w:jc w:val="both"/>
        <w:rPr>
          <w:lang w:val="en-GB"/>
        </w:rPr>
      </w:pPr>
      <w:r w:rsidRPr="007B5276">
        <w:rPr>
          <w:lang w:val="en-GB"/>
        </w:rPr>
        <w:t>T</w:t>
      </w:r>
      <w:r w:rsidR="002B7440" w:rsidRPr="007B5276">
        <w:rPr>
          <w:lang w:val="en-GB"/>
        </w:rPr>
        <w:t>he following questions</w:t>
      </w:r>
      <w:r w:rsidRPr="007B5276">
        <w:rPr>
          <w:lang w:val="en-GB"/>
        </w:rPr>
        <w:t xml:space="preserve"> are addressed</w:t>
      </w:r>
      <w:r w:rsidR="002B7440" w:rsidRPr="007B5276">
        <w:rPr>
          <w:lang w:val="en-GB"/>
        </w:rPr>
        <w:t>:</w:t>
      </w:r>
    </w:p>
    <w:p w14:paraId="6EA0310A" w14:textId="77777777" w:rsidR="00182098" w:rsidRPr="007B5276" w:rsidRDefault="00C40713" w:rsidP="001A5CF5">
      <w:pPr>
        <w:pStyle w:val="Paragraphedeliste"/>
        <w:numPr>
          <w:ilvl w:val="0"/>
          <w:numId w:val="1"/>
        </w:numPr>
        <w:ind w:left="360"/>
        <w:jc w:val="both"/>
        <w:rPr>
          <w:lang w:val="en-GB"/>
        </w:rPr>
      </w:pPr>
      <w:r w:rsidRPr="007B5276">
        <w:rPr>
          <w:lang w:val="en-GB"/>
        </w:rPr>
        <w:t>How the degradation of S-</w:t>
      </w:r>
      <w:proofErr w:type="spellStart"/>
      <w:r w:rsidRPr="007B5276">
        <w:rPr>
          <w:lang w:val="en-GB"/>
        </w:rPr>
        <w:t>metolachlor</w:t>
      </w:r>
      <w:proofErr w:type="spellEnd"/>
      <w:r w:rsidRPr="007B5276">
        <w:rPr>
          <w:lang w:val="en-GB"/>
        </w:rPr>
        <w:t xml:space="preserve"> in the soil evolve over space and time in relation to </w:t>
      </w:r>
      <w:r w:rsidR="00A36975" w:rsidRPr="007B5276">
        <w:rPr>
          <w:b/>
          <w:color w:val="0070C0"/>
          <w:lang w:val="en-GB"/>
        </w:rPr>
        <w:t>variability of</w:t>
      </w:r>
      <w:r w:rsidR="00A36975" w:rsidRPr="007B5276">
        <w:rPr>
          <w:lang w:val="en-GB"/>
        </w:rPr>
        <w:t xml:space="preserve"> </w:t>
      </w:r>
      <w:r w:rsidRPr="007B5276">
        <w:rPr>
          <w:lang w:val="en-GB"/>
        </w:rPr>
        <w:t>hydrological</w:t>
      </w:r>
      <w:r w:rsidR="00A36975" w:rsidRPr="007B5276">
        <w:rPr>
          <w:lang w:val="en-GB"/>
        </w:rPr>
        <w:t xml:space="preserve"> </w:t>
      </w:r>
      <w:r w:rsidR="00A36975" w:rsidRPr="007B5276">
        <w:rPr>
          <w:color w:val="0070C0"/>
          <w:lang w:val="en-GB"/>
        </w:rPr>
        <w:t>(i.e. moisture content, temperature)</w:t>
      </w:r>
      <w:r w:rsidRPr="007B5276">
        <w:rPr>
          <w:lang w:val="en-GB"/>
        </w:rPr>
        <w:t xml:space="preserve"> and chemical </w:t>
      </w:r>
      <w:r w:rsidR="00A36975" w:rsidRPr="007B5276">
        <w:rPr>
          <w:color w:val="0070C0"/>
          <w:lang w:val="en-GB"/>
        </w:rPr>
        <w:t xml:space="preserve">(i.e. soil organic carbon content, pH, Eh) </w:t>
      </w:r>
      <w:r w:rsidRPr="007B5276">
        <w:rPr>
          <w:lang w:val="en-GB"/>
        </w:rPr>
        <w:t>conditions?</w:t>
      </w:r>
    </w:p>
    <w:p w14:paraId="12864F9C" w14:textId="77777777" w:rsidR="00C40713" w:rsidRPr="007B5276" w:rsidRDefault="00C40713" w:rsidP="001A5CF5">
      <w:pPr>
        <w:pStyle w:val="Paragraphedeliste"/>
        <w:numPr>
          <w:ilvl w:val="0"/>
          <w:numId w:val="1"/>
        </w:numPr>
        <w:ind w:left="360"/>
        <w:jc w:val="both"/>
        <w:rPr>
          <w:lang w:val="en-GB"/>
        </w:rPr>
      </w:pPr>
      <w:r w:rsidRPr="007B5276">
        <w:rPr>
          <w:lang w:val="en-GB"/>
        </w:rPr>
        <w:t>How the transport (export from the agricultural catchment) of S-</w:t>
      </w:r>
      <w:proofErr w:type="spellStart"/>
      <w:r w:rsidRPr="007B5276">
        <w:rPr>
          <w:lang w:val="en-GB"/>
        </w:rPr>
        <w:t>metolachlor</w:t>
      </w:r>
      <w:proofErr w:type="spellEnd"/>
      <w:r w:rsidRPr="007B5276">
        <w:rPr>
          <w:lang w:val="en-GB"/>
        </w:rPr>
        <w:t xml:space="preserve"> its ESA and OXA TPs in surface runoff and in suspended solids evolve over time in relation to </w:t>
      </w:r>
      <w:r w:rsidR="00563534" w:rsidRPr="007B5276">
        <w:rPr>
          <w:b/>
          <w:color w:val="0070C0"/>
          <w:lang w:val="en-GB"/>
        </w:rPr>
        <w:t xml:space="preserve">variability </w:t>
      </w:r>
      <w:r w:rsidR="00563534" w:rsidRPr="007B5276">
        <w:rPr>
          <w:b/>
          <w:color w:val="0070C0"/>
          <w:lang w:val="en-GB"/>
        </w:rPr>
        <w:lastRenderedPageBreak/>
        <w:t>of</w:t>
      </w:r>
      <w:r w:rsidR="00563534" w:rsidRPr="007B5276">
        <w:rPr>
          <w:lang w:val="en-GB"/>
        </w:rPr>
        <w:t xml:space="preserve"> </w:t>
      </w:r>
      <w:r w:rsidR="00A36975" w:rsidRPr="007B5276">
        <w:rPr>
          <w:lang w:val="en-GB"/>
        </w:rPr>
        <w:t xml:space="preserve">physical </w:t>
      </w:r>
      <w:r w:rsidR="00A36975" w:rsidRPr="007B5276">
        <w:rPr>
          <w:color w:val="0070C0"/>
          <w:lang w:val="en-GB"/>
        </w:rPr>
        <w:t xml:space="preserve">(i.e. </w:t>
      </w:r>
      <w:proofErr w:type="spellStart"/>
      <w:r w:rsidR="00A36975" w:rsidRPr="007B5276">
        <w:rPr>
          <w:color w:val="0070C0"/>
          <w:lang w:val="en-GB"/>
        </w:rPr>
        <w:t>K</w:t>
      </w:r>
      <w:r w:rsidR="00A36975" w:rsidRPr="007B5276">
        <w:rPr>
          <w:color w:val="0070C0"/>
          <w:vertAlign w:val="subscript"/>
          <w:lang w:val="en-GB"/>
        </w:rPr>
        <w:t>sat</w:t>
      </w:r>
      <w:proofErr w:type="spellEnd"/>
      <w:r w:rsidR="00A36975" w:rsidRPr="007B5276">
        <w:rPr>
          <w:color w:val="0070C0"/>
          <w:lang w:val="en-GB"/>
        </w:rPr>
        <w:t xml:space="preserve">, soil bulk density, soil water retention, surface roughness, root growth and </w:t>
      </w:r>
      <w:r w:rsidR="007E2788" w:rsidRPr="007B5276">
        <w:rPr>
          <w:color w:val="0070C0"/>
          <w:lang w:val="en-GB"/>
        </w:rPr>
        <w:t xml:space="preserve">vegetation </w:t>
      </w:r>
      <w:r w:rsidR="00A36975" w:rsidRPr="007B5276">
        <w:rPr>
          <w:color w:val="0070C0"/>
          <w:lang w:val="en-GB"/>
        </w:rPr>
        <w:t>cover, soil cohesion),</w:t>
      </w:r>
      <w:r w:rsidR="00A36975" w:rsidRPr="007B5276">
        <w:rPr>
          <w:lang w:val="en-GB"/>
        </w:rPr>
        <w:t xml:space="preserve"> hydrological</w:t>
      </w:r>
      <w:r w:rsidR="00563534" w:rsidRPr="007B5276">
        <w:rPr>
          <w:lang w:val="en-GB"/>
        </w:rPr>
        <w:t xml:space="preserve"> </w:t>
      </w:r>
      <w:r w:rsidR="00563534" w:rsidRPr="007B5276">
        <w:rPr>
          <w:color w:val="0070C0"/>
          <w:lang w:val="en-GB"/>
        </w:rPr>
        <w:t>(i.e. duration, intensity)</w:t>
      </w:r>
      <w:r w:rsidRPr="007B5276">
        <w:rPr>
          <w:lang w:val="en-GB"/>
        </w:rPr>
        <w:t xml:space="preserve"> and chemical </w:t>
      </w:r>
      <w:r w:rsidR="00563534" w:rsidRPr="007B5276">
        <w:rPr>
          <w:color w:val="0070C0"/>
          <w:lang w:val="en-GB"/>
        </w:rPr>
        <w:t>(i.e. soil organic carbon content, pH, Eh)</w:t>
      </w:r>
      <w:r w:rsidR="00563534" w:rsidRPr="007B5276">
        <w:rPr>
          <w:lang w:val="en-GB"/>
        </w:rPr>
        <w:t xml:space="preserve"> </w:t>
      </w:r>
      <w:r w:rsidRPr="007B5276">
        <w:rPr>
          <w:lang w:val="en-GB"/>
        </w:rPr>
        <w:t>conditions?</w:t>
      </w:r>
    </w:p>
    <w:p w14:paraId="45A8DAA1" w14:textId="77777777" w:rsidR="00C40713" w:rsidRPr="007B5276" w:rsidRDefault="00C40713" w:rsidP="001A5CF5">
      <w:pPr>
        <w:pStyle w:val="Paragraphedeliste"/>
        <w:numPr>
          <w:ilvl w:val="0"/>
          <w:numId w:val="1"/>
        </w:numPr>
        <w:ind w:left="360"/>
        <w:jc w:val="both"/>
        <w:rPr>
          <w:lang w:val="en-GB"/>
        </w:rPr>
      </w:pPr>
      <w:r w:rsidRPr="007B5276">
        <w:rPr>
          <w:lang w:val="en-GB"/>
        </w:rPr>
        <w:t>What are the potential and limits of coupling CSIA, ESIA and enantiomer analyses to evaluate the dynamics of S-</w:t>
      </w:r>
      <w:proofErr w:type="spellStart"/>
      <w:r w:rsidRPr="007B5276">
        <w:rPr>
          <w:lang w:val="en-GB"/>
        </w:rPr>
        <w:t>metolachlor</w:t>
      </w:r>
      <w:proofErr w:type="spellEnd"/>
      <w:r w:rsidRPr="007B5276">
        <w:rPr>
          <w:lang w:val="en-GB"/>
        </w:rPr>
        <w:t xml:space="preserve"> degradation and transport at the agricultural catchment scale?</w:t>
      </w:r>
    </w:p>
    <w:p w14:paraId="79D82CD9" w14:textId="77777777" w:rsidR="00C40713" w:rsidRPr="007B5276" w:rsidRDefault="00C40713" w:rsidP="001A5CF5">
      <w:pPr>
        <w:pStyle w:val="Paragraphedeliste"/>
        <w:numPr>
          <w:ilvl w:val="0"/>
          <w:numId w:val="1"/>
        </w:numPr>
        <w:ind w:left="360"/>
        <w:jc w:val="both"/>
        <w:rPr>
          <w:lang w:val="en-GB"/>
        </w:rPr>
      </w:pPr>
      <w:r w:rsidRPr="007B5276">
        <w:rPr>
          <w:lang w:val="en-GB"/>
        </w:rPr>
        <w:t xml:space="preserve">Can CSIA approaches allow for </w:t>
      </w:r>
      <w:proofErr w:type="spellStart"/>
      <w:r w:rsidRPr="007B5276">
        <w:rPr>
          <w:lang w:val="en-GB"/>
        </w:rPr>
        <w:t>i</w:t>
      </w:r>
      <w:proofErr w:type="spellEnd"/>
      <w:r w:rsidRPr="007B5276">
        <w:rPr>
          <w:lang w:val="en-GB"/>
        </w:rPr>
        <w:t>) identifying in situ degradation in soil and runoff, ii) distinguishing degradation pathways (biotic versus abiotic)</w:t>
      </w:r>
      <w:r w:rsidR="007C3A51" w:rsidRPr="007B5276">
        <w:rPr>
          <w:lang w:val="en-GB"/>
        </w:rPr>
        <w:t>, and iii) estimate the extent</w:t>
      </w:r>
      <w:r w:rsidRPr="007B5276">
        <w:rPr>
          <w:lang w:val="en-GB"/>
        </w:rPr>
        <w:t xml:space="preserve"> of degradation based on current Rayleigh distillation models?</w:t>
      </w:r>
    </w:p>
    <w:p w14:paraId="753D8347" w14:textId="77777777" w:rsidR="00182098" w:rsidRPr="007B5276" w:rsidRDefault="00182098" w:rsidP="001A5CF5">
      <w:pPr>
        <w:pStyle w:val="Paragraphedeliste"/>
        <w:numPr>
          <w:ilvl w:val="0"/>
          <w:numId w:val="1"/>
        </w:numPr>
        <w:ind w:left="360"/>
        <w:jc w:val="both"/>
        <w:rPr>
          <w:lang w:val="en-GB"/>
        </w:rPr>
      </w:pPr>
      <w:r w:rsidRPr="007B5276">
        <w:rPr>
          <w:lang w:val="en-GB"/>
        </w:rPr>
        <w:t>How can conceptual hydrological modelling help in the description and interpretation of pesticide transport, degradation and associated isotope fractionation in agricultural catchment to identify the dominant processes affecting pesticides?</w:t>
      </w:r>
    </w:p>
    <w:p w14:paraId="53E24423" w14:textId="77777777" w:rsidR="00D47273" w:rsidRPr="007B5276" w:rsidRDefault="00C40713" w:rsidP="001A5CF5">
      <w:pPr>
        <w:pStyle w:val="Paragraphedeliste"/>
        <w:numPr>
          <w:ilvl w:val="0"/>
          <w:numId w:val="1"/>
        </w:numPr>
        <w:ind w:left="360"/>
        <w:jc w:val="both"/>
        <w:rPr>
          <w:lang w:val="en-GB"/>
        </w:rPr>
      </w:pPr>
      <w:r w:rsidRPr="007B5276">
        <w:rPr>
          <w:lang w:val="en-GB"/>
        </w:rPr>
        <w:t xml:space="preserve">What is the added value of CSIA data in a combined monitoring and </w:t>
      </w:r>
      <w:proofErr w:type="spellStart"/>
      <w:r w:rsidRPr="007B5276">
        <w:rPr>
          <w:lang w:val="en-GB"/>
        </w:rPr>
        <w:t>modeling</w:t>
      </w:r>
      <w:proofErr w:type="spellEnd"/>
      <w:r w:rsidRPr="007B5276">
        <w:rPr>
          <w:lang w:val="en-GB"/>
        </w:rPr>
        <w:t xml:space="preserve"> approach for the assessment of transport and degradation of pesticides at catchment scale?</w:t>
      </w:r>
    </w:p>
    <w:p w14:paraId="2A5CCA9B" w14:textId="77777777" w:rsidR="000908BF" w:rsidRPr="007B5276" w:rsidRDefault="000908BF" w:rsidP="000908BF">
      <w:pPr>
        <w:pStyle w:val="Paragraphedeliste"/>
        <w:ind w:left="360"/>
        <w:jc w:val="both"/>
        <w:rPr>
          <w:lang w:val="en-GB"/>
        </w:rPr>
      </w:pPr>
    </w:p>
    <w:p w14:paraId="44D5789F" w14:textId="77777777" w:rsidR="002A06DB" w:rsidRPr="007B5276" w:rsidRDefault="00C20259" w:rsidP="004C3BD3">
      <w:pPr>
        <w:pStyle w:val="Titre1"/>
        <w:rPr>
          <w:lang w:val="en-GB"/>
        </w:rPr>
      </w:pPr>
      <w:bookmarkStart w:id="2" w:name="_Toc448850372"/>
      <w:r w:rsidRPr="007B5276">
        <w:rPr>
          <w:lang w:val="en-GB"/>
        </w:rPr>
        <w:t>Experimental design</w:t>
      </w:r>
      <w:bookmarkEnd w:id="2"/>
    </w:p>
    <w:p w14:paraId="4C813D35" w14:textId="77777777" w:rsidR="002A06DB" w:rsidRPr="007B5276" w:rsidRDefault="002A06DB" w:rsidP="004C3BD3">
      <w:pPr>
        <w:pStyle w:val="Titre2"/>
        <w:rPr>
          <w:lang w:val="en-GB"/>
        </w:rPr>
      </w:pPr>
      <w:bookmarkStart w:id="3" w:name="_Toc448850373"/>
      <w:r w:rsidRPr="007B5276">
        <w:rPr>
          <w:lang w:val="en-GB"/>
        </w:rPr>
        <w:t>Study site</w:t>
      </w:r>
      <w:bookmarkEnd w:id="3"/>
      <w:r w:rsidRPr="007B5276">
        <w:rPr>
          <w:lang w:val="en-GB"/>
        </w:rPr>
        <w:t xml:space="preserve"> </w:t>
      </w:r>
    </w:p>
    <w:p w14:paraId="1516051B" w14:textId="77777777" w:rsidR="002A06DB" w:rsidRPr="007B5276" w:rsidRDefault="002A06DB" w:rsidP="00092DCD">
      <w:pPr>
        <w:jc w:val="both"/>
        <w:rPr>
          <w:lang w:val="en-GB"/>
        </w:rPr>
      </w:pPr>
      <w:r w:rsidRPr="007B5276">
        <w:rPr>
          <w:lang w:val="en-GB"/>
        </w:rPr>
        <w:t>The study is conducted in a 47-ha headwater catchment, located 30 km north of Strasbourg (</w:t>
      </w:r>
      <w:proofErr w:type="spellStart"/>
      <w:r w:rsidRPr="007B5276">
        <w:rPr>
          <w:lang w:val="en-GB"/>
        </w:rPr>
        <w:t>Alteckendorf</w:t>
      </w:r>
      <w:proofErr w:type="spellEnd"/>
      <w:r w:rsidRPr="007B5276">
        <w:rPr>
          <w:lang w:val="en-GB"/>
        </w:rPr>
        <w:t xml:space="preserve">, Alsace, France). The mean annual temperature between 2005 and 2011 was 11.7 °C, and mean annual precipitation and potential evapotranspiration were 704 mm (± 151 mm) and 820 mm (± 28 mm), respectively (data from </w:t>
      </w:r>
      <w:proofErr w:type="spellStart"/>
      <w:r w:rsidRPr="007B5276">
        <w:rPr>
          <w:lang w:val="en-GB"/>
        </w:rPr>
        <w:t>Meteo</w:t>
      </w:r>
      <w:proofErr w:type="spellEnd"/>
      <w:r w:rsidRPr="007B5276">
        <w:rPr>
          <w:lang w:val="en-GB"/>
        </w:rPr>
        <w:t xml:space="preserve"> France station in </w:t>
      </w:r>
      <w:proofErr w:type="spellStart"/>
      <w:r w:rsidRPr="007B5276">
        <w:rPr>
          <w:lang w:val="en-GB"/>
        </w:rPr>
        <w:t>Waltenheim</w:t>
      </w:r>
      <w:proofErr w:type="spellEnd"/>
      <w:r w:rsidRPr="007B5276">
        <w:rPr>
          <w:lang w:val="en-GB"/>
        </w:rPr>
        <w:t xml:space="preserve"> sur Zorn at 7 km distance from the catchment). Arable land (with corn and sugar beet as main crops) comprises 88 % of the catchment area, with the remainder being roads, and patches of grass. The mean catchment slope is 6.7% (± 4.8%), ranging in elevation between 190 m and 230 m. The main soil type is calcareous brown earth, with approximately 80% calcic soils in upland catchment areas and 20% </w:t>
      </w:r>
      <w:proofErr w:type="spellStart"/>
      <w:r w:rsidRPr="007B5276">
        <w:rPr>
          <w:lang w:val="en-GB"/>
        </w:rPr>
        <w:t>colluvial</w:t>
      </w:r>
      <w:proofErr w:type="spellEnd"/>
      <w:r w:rsidRPr="007B5276">
        <w:rPr>
          <w:lang w:val="en-GB"/>
        </w:rPr>
        <w:t xml:space="preserve"> deposits along the </w:t>
      </w:r>
      <w:proofErr w:type="spellStart"/>
      <w:r w:rsidRPr="007B5276">
        <w:rPr>
          <w:lang w:val="en-GB"/>
        </w:rPr>
        <w:t>thalweg</w:t>
      </w:r>
      <w:proofErr w:type="spellEnd"/>
      <w:r w:rsidRPr="007B5276">
        <w:rPr>
          <w:lang w:val="en-GB"/>
        </w:rPr>
        <w:t>. Soil characteristics (CaCO3: 5.8 ± 8.5%; pH: 7.3 ± 0.3; %OM: 5.86 ± 0.62) and grain size distributions (sand: 11.4 ± 8.0%; silt: 64.0 ± 5.9%; clay: 25.1 ± 3.1%; n=48) in the study area were assumed homogeneous in the following analyses.</w:t>
      </w:r>
    </w:p>
    <w:p w14:paraId="08CE910A" w14:textId="77777777" w:rsidR="002A06DB" w:rsidRPr="007B5276" w:rsidRDefault="002A06DB" w:rsidP="00092DCD">
      <w:pPr>
        <w:jc w:val="both"/>
        <w:rPr>
          <w:lang w:val="en-GB"/>
        </w:rPr>
      </w:pPr>
      <w:r w:rsidRPr="007B5276">
        <w:rPr>
          <w:lang w:val="en-GB"/>
        </w:rPr>
        <w:t xml:space="preserve">The catchment is drained by an artificial drainage network of unknown size; at least one drainpipe was active during the study and continuously discharged into the ditch upstream of the catchment outlet (Fig. 1). A detailed description of the study catchment can be found in </w:t>
      </w:r>
      <w:proofErr w:type="spellStart"/>
      <w:r w:rsidRPr="007B5276">
        <w:rPr>
          <w:lang w:val="en-GB"/>
        </w:rPr>
        <w:t>Lefrancq</w:t>
      </w:r>
      <w:proofErr w:type="spellEnd"/>
      <w:r w:rsidRPr="007B5276">
        <w:rPr>
          <w:lang w:val="en-GB"/>
        </w:rPr>
        <w:t xml:space="preserve"> (2014).</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859"/>
      </w:tblGrid>
      <w:tr w:rsidR="00A31A88" w:rsidRPr="007B5276" w14:paraId="34F0C2DB" w14:textId="77777777" w:rsidTr="00A31A88">
        <w:tc>
          <w:tcPr>
            <w:tcW w:w="5353" w:type="dxa"/>
            <w:vAlign w:val="center"/>
          </w:tcPr>
          <w:p w14:paraId="779ED0E5" w14:textId="77777777" w:rsidR="00A31A88" w:rsidRPr="007B5276" w:rsidRDefault="00A31A88" w:rsidP="00A31A88">
            <w:pPr>
              <w:rPr>
                <w:lang w:val="en-GB"/>
              </w:rPr>
            </w:pPr>
            <w:r w:rsidRPr="007B5276">
              <w:rPr>
                <w:noProof/>
                <w:lang w:val="fr-FR" w:eastAsia="fr-FR"/>
              </w:rPr>
              <w:drawing>
                <wp:inline distT="0" distB="0" distL="0" distR="0" wp14:anchorId="73005CA2" wp14:editId="6FEEAB55">
                  <wp:extent cx="3045125" cy="1874443"/>
                  <wp:effectExtent l="0" t="0" r="317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chment_sche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7434" cy="1875864"/>
                          </a:xfrm>
                          <a:prstGeom prst="rect">
                            <a:avLst/>
                          </a:prstGeom>
                        </pic:spPr>
                      </pic:pic>
                    </a:graphicData>
                  </a:graphic>
                </wp:inline>
              </w:drawing>
            </w:r>
          </w:p>
        </w:tc>
        <w:tc>
          <w:tcPr>
            <w:tcW w:w="3859" w:type="dxa"/>
            <w:vAlign w:val="center"/>
          </w:tcPr>
          <w:p w14:paraId="22C0DE19" w14:textId="77777777" w:rsidR="00A31A88" w:rsidRPr="007B5276" w:rsidRDefault="00A31A88" w:rsidP="00A31A88">
            <w:pPr>
              <w:rPr>
                <w:lang w:val="en-GB"/>
              </w:rPr>
            </w:pPr>
            <w:r w:rsidRPr="007B5276">
              <w:rPr>
                <w:b/>
                <w:lang w:val="en-GB"/>
              </w:rPr>
              <w:t>Figure 1.</w:t>
            </w:r>
            <w:r w:rsidRPr="007B5276">
              <w:rPr>
                <w:lang w:val="en-GB"/>
              </w:rPr>
              <w:t xml:space="preserve"> Scheme of the </w:t>
            </w:r>
            <w:proofErr w:type="spellStart"/>
            <w:r w:rsidRPr="007B5276">
              <w:rPr>
                <w:lang w:val="en-GB"/>
              </w:rPr>
              <w:t>Alteckendorf</w:t>
            </w:r>
            <w:proofErr w:type="spellEnd"/>
            <w:r w:rsidRPr="007B5276">
              <w:rPr>
                <w:lang w:val="en-GB"/>
              </w:rPr>
              <w:t xml:space="preserve"> catchment (Alsace, France) in 2012 (to be updated for 2016). OC and D1 indicate the outlets of the catchment and the drainage system, respectively. P1 shows the location of a pipe that conducts runoff water below a path. There is no experimental plot in 2016.</w:t>
            </w:r>
          </w:p>
          <w:p w14:paraId="5C153721" w14:textId="77777777" w:rsidR="00A31A88" w:rsidRPr="007B5276" w:rsidRDefault="00A31A88" w:rsidP="00A31A88">
            <w:pPr>
              <w:rPr>
                <w:lang w:val="en-GB"/>
              </w:rPr>
            </w:pPr>
          </w:p>
        </w:tc>
      </w:tr>
      <w:tr w:rsidR="004C3BD3" w:rsidRPr="007B5276" w14:paraId="1C2622FF" w14:textId="77777777" w:rsidTr="00A31A88">
        <w:tc>
          <w:tcPr>
            <w:tcW w:w="5353" w:type="dxa"/>
            <w:vAlign w:val="center"/>
          </w:tcPr>
          <w:p w14:paraId="13702B8B" w14:textId="77777777" w:rsidR="004C3BD3" w:rsidRPr="007B5276" w:rsidRDefault="004C3BD3" w:rsidP="00A31A88">
            <w:pPr>
              <w:rPr>
                <w:noProof/>
                <w:lang w:val="en-GB" w:eastAsia="fr-FR"/>
              </w:rPr>
            </w:pPr>
          </w:p>
        </w:tc>
        <w:tc>
          <w:tcPr>
            <w:tcW w:w="3859" w:type="dxa"/>
            <w:vAlign w:val="center"/>
          </w:tcPr>
          <w:p w14:paraId="5143411F" w14:textId="77777777" w:rsidR="004C3BD3" w:rsidRPr="007B5276" w:rsidRDefault="004C3BD3" w:rsidP="00A31A88">
            <w:pPr>
              <w:rPr>
                <w:b/>
                <w:lang w:val="en-GB"/>
              </w:rPr>
            </w:pPr>
          </w:p>
        </w:tc>
      </w:tr>
    </w:tbl>
    <w:p w14:paraId="7E195737" w14:textId="77777777" w:rsidR="008057C7" w:rsidRPr="007B5276" w:rsidRDefault="002A06DB" w:rsidP="004C3BD3">
      <w:pPr>
        <w:pStyle w:val="Titre2"/>
        <w:rPr>
          <w:lang w:val="en-GB"/>
        </w:rPr>
      </w:pPr>
      <w:bookmarkStart w:id="4" w:name="_Toc448850374"/>
      <w:r w:rsidRPr="007B5276">
        <w:rPr>
          <w:lang w:val="en-GB"/>
        </w:rPr>
        <w:t>Data collection</w:t>
      </w:r>
      <w:r w:rsidR="002B7440" w:rsidRPr="007B5276">
        <w:rPr>
          <w:lang w:val="en-GB"/>
        </w:rPr>
        <w:t>:</w:t>
      </w:r>
      <w:bookmarkEnd w:id="4"/>
      <w:r w:rsidR="002B7440" w:rsidRPr="007B5276">
        <w:rPr>
          <w:lang w:val="en-GB"/>
        </w:rPr>
        <w:t xml:space="preserve"> </w:t>
      </w:r>
    </w:p>
    <w:p w14:paraId="2D33DD3B" w14:textId="77777777" w:rsidR="008057C7" w:rsidRPr="007B5276" w:rsidRDefault="008057C7" w:rsidP="008057C7">
      <w:pPr>
        <w:jc w:val="both"/>
        <w:rPr>
          <w:i/>
          <w:color w:val="0070C0"/>
          <w:u w:val="single"/>
          <w:lang w:val="en-GB"/>
        </w:rPr>
      </w:pPr>
      <w:r w:rsidRPr="007B5276">
        <w:rPr>
          <w:i/>
          <w:color w:val="0070C0"/>
          <w:u w:val="single"/>
          <w:lang w:val="en-GB"/>
        </w:rPr>
        <w:t xml:space="preserve">Campaign duration: </w:t>
      </w:r>
    </w:p>
    <w:p w14:paraId="39BAEAD7" w14:textId="77777777" w:rsidR="008057C7" w:rsidRPr="007B5276" w:rsidRDefault="008057C7" w:rsidP="008057C7">
      <w:pPr>
        <w:jc w:val="both"/>
        <w:rPr>
          <w:i/>
          <w:lang w:val="en-GB"/>
        </w:rPr>
      </w:pPr>
      <w:r w:rsidRPr="007B5276">
        <w:rPr>
          <w:i/>
          <w:color w:val="0070C0"/>
          <w:lang w:val="en-GB"/>
        </w:rPr>
        <w:lastRenderedPageBreak/>
        <w:t>1</w:t>
      </w:r>
      <w:r w:rsidRPr="007B5276">
        <w:rPr>
          <w:i/>
          <w:color w:val="0070C0"/>
          <w:vertAlign w:val="superscript"/>
          <w:lang w:val="en-GB"/>
        </w:rPr>
        <w:t>st</w:t>
      </w:r>
      <w:r w:rsidRPr="007B5276">
        <w:rPr>
          <w:i/>
          <w:color w:val="0070C0"/>
          <w:lang w:val="en-GB"/>
        </w:rPr>
        <w:t xml:space="preserve"> Stage: </w:t>
      </w:r>
      <w:r w:rsidRPr="007B5276">
        <w:rPr>
          <w:i/>
          <w:lang w:val="en-GB"/>
        </w:rPr>
        <w:t>April 04 2016 to July 15 2016 (15 campaigns)</w:t>
      </w:r>
    </w:p>
    <w:p w14:paraId="52CFFBBE" w14:textId="77777777" w:rsidR="008057C7" w:rsidRPr="007B5276" w:rsidRDefault="008057C7" w:rsidP="008057C7">
      <w:pPr>
        <w:jc w:val="both"/>
        <w:rPr>
          <w:lang w:val="en-GB"/>
        </w:rPr>
      </w:pPr>
      <w:r w:rsidRPr="007B5276">
        <w:rPr>
          <w:i/>
          <w:color w:val="0070C0"/>
          <w:lang w:val="en-GB"/>
        </w:rPr>
        <w:t>2</w:t>
      </w:r>
      <w:r w:rsidRPr="007B5276">
        <w:rPr>
          <w:i/>
          <w:color w:val="0070C0"/>
          <w:vertAlign w:val="superscript"/>
          <w:lang w:val="en-GB"/>
        </w:rPr>
        <w:t>nd</w:t>
      </w:r>
      <w:r w:rsidRPr="007B5276">
        <w:rPr>
          <w:i/>
          <w:color w:val="0070C0"/>
          <w:lang w:val="en-GB"/>
        </w:rPr>
        <w:t xml:space="preserve"> Stage:</w:t>
      </w:r>
      <w:r w:rsidRPr="007B5276">
        <w:rPr>
          <w:i/>
          <w:lang w:val="en-GB"/>
        </w:rPr>
        <w:t xml:space="preserve"> September 01 to October 28 2016 (9 campaigns)</w:t>
      </w:r>
      <w:r w:rsidRPr="007B5276">
        <w:rPr>
          <w:lang w:val="en-GB"/>
        </w:rPr>
        <w:t>.</w:t>
      </w:r>
    </w:p>
    <w:p w14:paraId="0FF9865D" w14:textId="77777777" w:rsidR="00D86A97" w:rsidRPr="007B5276" w:rsidRDefault="00D86A97" w:rsidP="008057C7">
      <w:pPr>
        <w:jc w:val="both"/>
        <w:rPr>
          <w:i/>
          <w:u w:val="single"/>
          <w:lang w:val="en-GB"/>
        </w:rPr>
      </w:pPr>
      <w:r w:rsidRPr="007B5276">
        <w:rPr>
          <w:i/>
          <w:u w:val="single"/>
          <w:lang w:val="en-GB"/>
        </w:rPr>
        <w:t>Pre-campaign information</w:t>
      </w:r>
    </w:p>
    <w:p w14:paraId="72A44532" w14:textId="77777777" w:rsidR="00D86A97" w:rsidRPr="007B5276" w:rsidRDefault="00D86A97" w:rsidP="001A5CF5">
      <w:pPr>
        <w:pStyle w:val="Paragraphedeliste"/>
        <w:numPr>
          <w:ilvl w:val="0"/>
          <w:numId w:val="9"/>
        </w:numPr>
        <w:jc w:val="both"/>
        <w:rPr>
          <w:lang w:val="en-GB"/>
        </w:rPr>
      </w:pPr>
      <w:r w:rsidRPr="007B5276">
        <w:rPr>
          <w:lang w:val="en-GB"/>
        </w:rPr>
        <w:t>S-</w:t>
      </w:r>
      <w:proofErr w:type="spellStart"/>
      <w:r w:rsidRPr="007B5276">
        <w:rPr>
          <w:lang w:val="en-GB"/>
        </w:rPr>
        <w:t>metolachlor</w:t>
      </w:r>
      <w:proofErr w:type="spellEnd"/>
      <w:r w:rsidRPr="007B5276">
        <w:rPr>
          <w:lang w:val="en-GB"/>
        </w:rPr>
        <w:t xml:space="preserve"> application rates and locations are obtained from survey to the farmers</w:t>
      </w:r>
      <w:r w:rsidR="00FF134E" w:rsidRPr="007B5276">
        <w:rPr>
          <w:lang w:val="en-GB"/>
        </w:rPr>
        <w:t xml:space="preserve"> (Sylvain)</w:t>
      </w:r>
    </w:p>
    <w:p w14:paraId="22FF7DD6" w14:textId="77777777" w:rsidR="00FF134E" w:rsidRPr="007B5276" w:rsidRDefault="00FF134E" w:rsidP="001A5CF5">
      <w:pPr>
        <w:pStyle w:val="Paragraphedeliste"/>
        <w:numPr>
          <w:ilvl w:val="0"/>
          <w:numId w:val="9"/>
        </w:numPr>
        <w:jc w:val="both"/>
        <w:rPr>
          <w:lang w:val="en-GB"/>
        </w:rPr>
      </w:pPr>
      <w:r w:rsidRPr="007B5276">
        <w:rPr>
          <w:lang w:val="en-GB"/>
        </w:rPr>
        <w:t>Map with culture plots to be provided (Sylvain)</w:t>
      </w:r>
    </w:p>
    <w:p w14:paraId="3E8B3928" w14:textId="77777777" w:rsidR="007E3B11" w:rsidRPr="007B5276" w:rsidRDefault="007E3B11" w:rsidP="004C3BD3">
      <w:pPr>
        <w:rPr>
          <w:lang w:val="en-GB"/>
        </w:rPr>
      </w:pPr>
      <w:r w:rsidRPr="007B5276">
        <w:rPr>
          <w:noProof/>
          <w:lang w:val="fr-FR" w:eastAsia="fr-FR"/>
        </w:rPr>
        <w:drawing>
          <wp:inline distT="0" distB="0" distL="0" distR="0" wp14:anchorId="322FDF14" wp14:editId="718DDE33">
            <wp:extent cx="5934075" cy="4155695"/>
            <wp:effectExtent l="0" t="0" r="0" b="0"/>
            <wp:docPr id="1" name="Image 1" descr="Protocole_spatial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cole_spatialise"/>
                    <pic:cNvPicPr>
                      <a:picLocks noChangeAspect="1" noChangeArrowheads="1"/>
                    </pic:cNvPicPr>
                  </pic:nvPicPr>
                  <pic:blipFill rotWithShape="1">
                    <a:blip r:embed="rId10">
                      <a:extLst>
                        <a:ext uri="{28A0092B-C50C-407E-A947-70E740481C1C}">
                          <a14:useLocalDpi xmlns:a14="http://schemas.microsoft.com/office/drawing/2010/main" val="0"/>
                        </a:ext>
                      </a:extLst>
                    </a:blip>
                    <a:srcRect l="4469" t="8844" r="5586" b="2504"/>
                    <a:stretch/>
                  </pic:blipFill>
                  <pic:spPr bwMode="auto">
                    <a:xfrm>
                      <a:off x="0" y="0"/>
                      <a:ext cx="5934630" cy="4156083"/>
                    </a:xfrm>
                    <a:prstGeom prst="rect">
                      <a:avLst/>
                    </a:prstGeom>
                    <a:noFill/>
                    <a:ln>
                      <a:noFill/>
                    </a:ln>
                    <a:extLst>
                      <a:ext uri="{53640926-AAD7-44D8-BBD7-CCE9431645EC}">
                        <a14:shadowObscured xmlns:a14="http://schemas.microsoft.com/office/drawing/2010/main"/>
                      </a:ext>
                    </a:extLst>
                  </pic:spPr>
                </pic:pic>
              </a:graphicData>
            </a:graphic>
          </wp:inline>
        </w:drawing>
      </w:r>
    </w:p>
    <w:p w14:paraId="7E1C9921" w14:textId="77777777" w:rsidR="007E3B11" w:rsidRPr="007B5276" w:rsidRDefault="007E3B11" w:rsidP="007E3B11">
      <w:pPr>
        <w:jc w:val="both"/>
        <w:rPr>
          <w:lang w:val="en-GB"/>
        </w:rPr>
      </w:pPr>
      <w:proofErr w:type="gramStart"/>
      <w:r w:rsidRPr="007B5276">
        <w:rPr>
          <w:b/>
          <w:lang w:val="en-GB"/>
        </w:rPr>
        <w:t>Map 1.</w:t>
      </w:r>
      <w:proofErr w:type="gramEnd"/>
      <w:r w:rsidRPr="007B5276">
        <w:rPr>
          <w:lang w:val="en-GB"/>
        </w:rPr>
        <w:t xml:space="preserve"> Soil sample collection transect at the </w:t>
      </w:r>
      <w:proofErr w:type="spellStart"/>
      <w:r w:rsidRPr="007B5276">
        <w:rPr>
          <w:lang w:val="en-GB"/>
        </w:rPr>
        <w:t>Alteckendorf</w:t>
      </w:r>
      <w:proofErr w:type="spellEnd"/>
      <w:r w:rsidRPr="007B5276">
        <w:rPr>
          <w:lang w:val="en-GB"/>
        </w:rPr>
        <w:t xml:space="preserve"> catchment, France. </w:t>
      </w:r>
    </w:p>
    <w:p w14:paraId="2A2B92E2" w14:textId="77777777" w:rsidR="007E3B11" w:rsidRPr="007B5276" w:rsidRDefault="007E3B11">
      <w:pPr>
        <w:rPr>
          <w:lang w:val="en-GB"/>
        </w:rPr>
      </w:pPr>
      <w:r w:rsidRPr="007B5276">
        <w:rPr>
          <w:lang w:val="en-GB"/>
        </w:rPr>
        <w:br w:type="page"/>
      </w:r>
    </w:p>
    <w:p w14:paraId="64AEA05F" w14:textId="77777777" w:rsidR="009D0B94" w:rsidRPr="007B5276" w:rsidRDefault="009D0B94" w:rsidP="009D0B94">
      <w:pPr>
        <w:pStyle w:val="Titre1"/>
        <w:rPr>
          <w:lang w:val="en-GB"/>
        </w:rPr>
      </w:pPr>
      <w:bookmarkStart w:id="5" w:name="_Toc420081175"/>
      <w:bookmarkStart w:id="6" w:name="_Toc448850375"/>
      <w:r w:rsidRPr="007B5276">
        <w:rPr>
          <w:lang w:val="en-GB"/>
        </w:rPr>
        <w:lastRenderedPageBreak/>
        <w:t>Water</w:t>
      </w:r>
      <w:bookmarkEnd w:id="5"/>
      <w:r w:rsidR="00781DD3" w:rsidRPr="007B5276">
        <w:rPr>
          <w:lang w:val="en-GB"/>
        </w:rPr>
        <w:t xml:space="preserve"> Sampling &amp; Analysis</w:t>
      </w:r>
      <w:bookmarkEnd w:id="6"/>
    </w:p>
    <w:p w14:paraId="1A4B462A" w14:textId="77777777" w:rsidR="009D0B94" w:rsidRPr="007B5276" w:rsidRDefault="009D0B94" w:rsidP="009D0B94">
      <w:pPr>
        <w:pStyle w:val="Titre2"/>
        <w:rPr>
          <w:lang w:val="en-GB"/>
        </w:rPr>
      </w:pPr>
      <w:bookmarkStart w:id="7" w:name="_Toc448850376"/>
      <w:bookmarkStart w:id="8" w:name="_Toc420081176"/>
      <w:r w:rsidRPr="007B5276">
        <w:rPr>
          <w:lang w:val="en-GB"/>
        </w:rPr>
        <w:t>Automatic Sampler Pacing (</w:t>
      </w:r>
      <w:proofErr w:type="spellStart"/>
      <w:r w:rsidRPr="007B5276">
        <w:rPr>
          <w:lang w:val="en-GB"/>
        </w:rPr>
        <w:t>Asservissement</w:t>
      </w:r>
      <w:proofErr w:type="spellEnd"/>
      <w:r w:rsidRPr="007B5276">
        <w:rPr>
          <w:lang w:val="en-GB"/>
        </w:rPr>
        <w:t>)</w:t>
      </w:r>
      <w:bookmarkEnd w:id="7"/>
    </w:p>
    <w:p w14:paraId="54CF7114" w14:textId="77777777" w:rsidR="009D0B94" w:rsidRPr="007B5276" w:rsidRDefault="009D0B94" w:rsidP="009D0B94">
      <w:pPr>
        <w:rPr>
          <w:rStyle w:val="Appelnotedebasdep"/>
          <w:color w:val="000000"/>
          <w:sz w:val="20"/>
          <w:lang w:val="en-GB"/>
        </w:rPr>
      </w:pPr>
      <w:r w:rsidRPr="007B5276">
        <w:rPr>
          <w:lang w:val="en-GB"/>
        </w:rPr>
        <w:t>The Refrigerated automatic sampler (</w:t>
      </w:r>
      <w:proofErr w:type="spellStart"/>
      <w:r w:rsidRPr="007B5276">
        <w:rPr>
          <w:lang w:val="en-GB"/>
        </w:rPr>
        <w:t>Isco</w:t>
      </w:r>
      <w:proofErr w:type="spellEnd"/>
      <w:r w:rsidRPr="007B5276">
        <w:rPr>
          <w:lang w:val="en-GB"/>
        </w:rPr>
        <w:t xml:space="preserve"> Avalanche) collects flow proportional samples in carrousel of 12 glass bottles (Vol. per bottle = 350 mL). Based on </w:t>
      </w:r>
      <w:r w:rsidR="00E806FC">
        <w:rPr>
          <w:lang w:val="en-GB"/>
        </w:rPr>
        <w:t>the maximum expected</w:t>
      </w:r>
      <w:r w:rsidRPr="007B5276">
        <w:rPr>
          <w:lang w:val="en-GB"/>
        </w:rPr>
        <w:t xml:space="preserve"> discharged volume</w:t>
      </w:r>
      <w:r w:rsidR="00E806FC">
        <w:rPr>
          <w:lang w:val="en-GB"/>
        </w:rPr>
        <w:t xml:space="preserve"> observed in 2012</w:t>
      </w:r>
      <w:r w:rsidRPr="007B5276">
        <w:rPr>
          <w:lang w:val="en-GB"/>
        </w:rPr>
        <w:t xml:space="preserve"> three time periods with different pacing have been calculated</w:t>
      </w:r>
      <w:r w:rsidRPr="007B5276">
        <w:rPr>
          <w:rStyle w:val="Appelnotedebasdep"/>
          <w:color w:val="000000"/>
          <w:sz w:val="20"/>
          <w:lang w:val="en-GB"/>
        </w:rPr>
        <w:footnoteReference w:id="1"/>
      </w:r>
      <w:r w:rsidRPr="007B5276">
        <w:rPr>
          <w:lang w:val="en-GB"/>
        </w:rPr>
        <w:t xml:space="preserve"> and outlined below.</w:t>
      </w:r>
      <w:r w:rsidRPr="007B5276">
        <w:rPr>
          <w:rStyle w:val="Appelnotedebasdep"/>
          <w:color w:val="000000"/>
          <w:sz w:val="20"/>
          <w:lang w:val="en-GB"/>
        </w:rPr>
        <w:t xml:space="preserve"> </w:t>
      </w:r>
    </w:p>
    <w:p w14:paraId="3531F278" w14:textId="77777777" w:rsidR="009D0B94" w:rsidRPr="007B5276" w:rsidRDefault="009D0B94" w:rsidP="009D0B94">
      <w:pPr>
        <w:jc w:val="both"/>
        <w:rPr>
          <w:lang w:val="en-GB"/>
        </w:rPr>
      </w:pPr>
      <w:r w:rsidRPr="007B5276">
        <w:rPr>
          <w:lang w:val="en-GB"/>
        </w:rPr>
        <w:t>To calculate pacing and obtain a composite sample per week the following equation is used:</w:t>
      </w:r>
    </w:p>
    <w:p w14:paraId="582FB624" w14:textId="2A27B39D" w:rsidR="004F3C6D" w:rsidRPr="007B5276" w:rsidRDefault="00FD7B65" w:rsidP="009A0255">
      <w:pPr>
        <w:jc w:val="both"/>
        <w:rPr>
          <w:lang w:val="en-GB"/>
        </w:rPr>
      </w:pPr>
      <w:r>
        <w:rPr>
          <w:noProof/>
          <w:lang w:val="fr-FR" w:eastAsia="fr-FR"/>
        </w:rPr>
        <mc:AlternateContent>
          <mc:Choice Requires="wps">
            <w:drawing>
              <wp:inline distT="0" distB="0" distL="0" distR="0" wp14:anchorId="088EE22A" wp14:editId="03AD4B20">
                <wp:extent cx="5760720" cy="480695"/>
                <wp:effectExtent l="0" t="0" r="1905" b="0"/>
                <wp:docPr id="311" name="Zone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80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135C9" w14:textId="77777777" w:rsidR="00825859" w:rsidRPr="00111E15" w:rsidRDefault="00825859" w:rsidP="009D0B94">
                            <w:pPr>
                              <w:pStyle w:val="NormalWeb"/>
                              <w:spacing w:before="0" w:beforeAutospacing="0" w:after="0" w:afterAutospacing="0"/>
                              <w:rPr>
                                <w:sz w:val="20"/>
                              </w:rPr>
                            </w:pPr>
                            <m:oMathPara>
                              <m:oMathParaPr>
                                <m:jc m:val="centerGroup"/>
                              </m:oMathParaPr>
                              <m:oMath>
                                <m:r>
                                  <m:rPr>
                                    <m:sty m:val="bi"/>
                                  </m:rPr>
                                  <w:rPr>
                                    <w:rFonts w:ascii="Cambria Math" w:hAnsi="Cambria Math" w:cstheme="minorBidi"/>
                                    <w:color w:val="000000" w:themeColor="text1"/>
                                    <w:sz w:val="20"/>
                                    <w:lang w:val="en-GB"/>
                                  </w:rPr>
                                  <m:t>Composite sample vol=</m:t>
                                </m:r>
                                <m:f>
                                  <m:fPr>
                                    <m:ctrlPr>
                                      <w:rPr>
                                        <w:rFonts w:ascii="Cambria Math" w:hAnsi="Cambria Math" w:cstheme="minorBidi"/>
                                        <w:b/>
                                        <w:bCs/>
                                        <w:i/>
                                        <w:iCs/>
                                        <w:color w:val="000000" w:themeColor="text1"/>
                                        <w:sz w:val="20"/>
                                        <w:lang w:val="en-GB"/>
                                      </w:rPr>
                                    </m:ctrlPr>
                                  </m:fPr>
                                  <m:num>
                                    <m:r>
                                      <m:rPr>
                                        <m:sty m:val="bi"/>
                                      </m:rPr>
                                      <w:rPr>
                                        <w:rFonts w:ascii="Cambria Math" w:hAnsi="Cambria Math" w:cstheme="minorBidi"/>
                                        <w:color w:val="000000" w:themeColor="text1"/>
                                        <w:sz w:val="20"/>
                                        <w:lang w:val="en-GB"/>
                                      </w:rPr>
                                      <m:t>Exp. Vol [L]</m:t>
                                    </m:r>
                                  </m:num>
                                  <m:den>
                                    <m:r>
                                      <m:rPr>
                                        <m:sty m:val="bi"/>
                                      </m:rPr>
                                      <w:rPr>
                                        <w:rFonts w:ascii="Cambria Math" w:hAnsi="Cambria Math" w:cstheme="minorBidi"/>
                                        <w:color w:val="000000" w:themeColor="text1"/>
                                        <w:sz w:val="20"/>
                                        <w:lang w:val="en-GB"/>
                                      </w:rPr>
                                      <m:t>Week No.[-]</m:t>
                                    </m:r>
                                  </m:den>
                                </m:f>
                                <m:r>
                                  <m:rPr>
                                    <m:sty m:val="bi"/>
                                  </m:rPr>
                                  <w:rPr>
                                    <w:rFonts w:ascii="Cambria Math" w:eastAsia="Cambria Math" w:hAnsi="Cambria Math" w:cstheme="minorBidi"/>
                                    <w:color w:val="000000" w:themeColor="text1"/>
                                    <w:sz w:val="20"/>
                                    <w:lang w:val="en-GB"/>
                                  </w:rPr>
                                  <m:t>÷</m:t>
                                </m:r>
                                <m:f>
                                  <m:fPr>
                                    <m:ctrlPr>
                                      <w:rPr>
                                        <w:rFonts w:ascii="Cambria Math" w:eastAsia="Cambria Math" w:hAnsi="Cambria Math" w:cstheme="minorBidi"/>
                                        <w:b/>
                                        <w:bCs/>
                                        <w:i/>
                                        <w:iCs/>
                                        <w:color w:val="000000" w:themeColor="text1"/>
                                        <w:sz w:val="20"/>
                                        <w:lang w:val="en-GB"/>
                                      </w:rPr>
                                    </m:ctrlPr>
                                  </m:fPr>
                                  <m:num>
                                    <m:r>
                                      <m:rPr>
                                        <m:sty m:val="bi"/>
                                      </m:rPr>
                                      <w:rPr>
                                        <w:rFonts w:ascii="Cambria Math" w:eastAsia="Cambria Math" w:hAnsi="Cambria Math" w:cstheme="minorBidi"/>
                                        <w:color w:val="000000" w:themeColor="text1"/>
                                        <w:sz w:val="20"/>
                                        <w:lang w:val="en-GB"/>
                                      </w:rPr>
                                      <m:t>Vol [L]</m:t>
                                    </m:r>
                                  </m:num>
                                  <m:den>
                                    <m:r>
                                      <m:rPr>
                                        <m:sty m:val="bi"/>
                                      </m:rPr>
                                      <w:rPr>
                                        <w:rFonts w:ascii="Cambria Math" w:eastAsia="Cambria Math" w:hAnsi="Cambria Math" w:cstheme="minorBidi"/>
                                        <w:color w:val="000000" w:themeColor="text1"/>
                                        <w:sz w:val="20"/>
                                        <w:lang w:val="en-GB"/>
                                      </w:rPr>
                                      <m:t>pulse [-]</m:t>
                                    </m:r>
                                  </m:den>
                                </m:f>
                                <m:r>
                                  <m:rPr>
                                    <m:sty m:val="bi"/>
                                  </m:rPr>
                                  <w:rPr>
                                    <w:rFonts w:ascii="Cambria Math" w:eastAsia="Cambria Math" w:hAnsi="Cambria Math" w:cstheme="minorBidi"/>
                                    <w:color w:val="000000" w:themeColor="text1"/>
                                    <w:sz w:val="20"/>
                                    <w:lang w:val="en-GB"/>
                                  </w:rPr>
                                  <m:t>×Aliquote Vol. [mL]÷No. of pulses[-] </m:t>
                                </m:r>
                              </m:oMath>
                            </m:oMathPara>
                          </w:p>
                        </w:txbxContent>
                      </wps:txbx>
                      <wps:bodyPr rot="0" vert="horz" wrap="square" lIns="91440" tIns="45720" rIns="91440" bIns="45720" anchor="ctr" anchorCtr="0" upright="1">
                        <a:noAutofit/>
                      </wps:bodyPr>
                    </wps:wsp>
                  </a:graphicData>
                </a:graphic>
              </wp:inline>
            </w:drawing>
          </mc:Choice>
          <mc:Fallback>
            <w:pict>
              <v:shapetype id="_x0000_t202" coordsize="21600,21600" o:spt="202" path="m,l,21600r21600,l21600,xe">
                <v:stroke joinstyle="miter"/>
                <v:path gradientshapeok="t" o:connecttype="rect"/>
              </v:shapetype>
              <v:shape id="ZoneTexte 4" o:spid="_x0000_s1026" type="#_x0000_t202" style="width:453.6pt;height:37.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" filled="f" stroked="f">
                <v:textbox>
                  <w:txbxContent>
                    <w:p w14:paraId="03B135C9" w14:textId="77777777" w:rsidR="00825859" w:rsidRPr="00111E15" w:rsidRDefault="00825859" w:rsidP="009D0B94">
                      <w:pPr>
                        <w:pStyle w:val="NormalWeb"/>
                        <w:spacing w:before="0" w:beforeAutospacing="0" w:after="0" w:afterAutospacing="0"/>
                        <w:rPr>
                          <w:sz w:val="20"/>
                        </w:rPr>
                      </w:pPr>
                      <m:oMathPara>
                        <m:oMathParaPr>
                          <m:jc m:val="centerGroup"/>
                        </m:oMathParaPr>
                        <m:oMath>
                          <m:r>
                            <m:rPr>
                              <m:sty m:val="bi"/>
                            </m:rPr>
                            <w:rPr>
                              <w:rFonts w:ascii="Cambria Math" w:hAnsi="Cambria Math" w:cstheme="minorBidi"/>
                              <w:color w:val="000000" w:themeColor="text1"/>
                              <w:sz w:val="20"/>
                              <w:lang w:val="en-GB"/>
                            </w:rPr>
                            <m:t>Composite sample vol=</m:t>
                          </m:r>
                          <m:f>
                            <m:fPr>
                              <m:ctrlPr>
                                <w:rPr>
                                  <w:rFonts w:ascii="Cambria Math" w:hAnsi="Cambria Math" w:cstheme="minorBidi"/>
                                  <w:b/>
                                  <w:bCs/>
                                  <w:i/>
                                  <w:iCs/>
                                  <w:color w:val="000000" w:themeColor="text1"/>
                                  <w:sz w:val="20"/>
                                  <w:lang w:val="en-GB"/>
                                </w:rPr>
                              </m:ctrlPr>
                            </m:fPr>
                            <m:num>
                              <m:r>
                                <m:rPr>
                                  <m:sty m:val="bi"/>
                                </m:rPr>
                                <w:rPr>
                                  <w:rFonts w:ascii="Cambria Math" w:hAnsi="Cambria Math" w:cstheme="minorBidi"/>
                                  <w:color w:val="000000" w:themeColor="text1"/>
                                  <w:sz w:val="20"/>
                                  <w:lang w:val="en-GB"/>
                                </w:rPr>
                                <m:t>Exp. Vol [L]</m:t>
                              </m:r>
                            </m:num>
                            <m:den>
                              <m:r>
                                <m:rPr>
                                  <m:sty m:val="bi"/>
                                </m:rPr>
                                <w:rPr>
                                  <w:rFonts w:ascii="Cambria Math" w:hAnsi="Cambria Math" w:cstheme="minorBidi"/>
                                  <w:color w:val="000000" w:themeColor="text1"/>
                                  <w:sz w:val="20"/>
                                  <w:lang w:val="en-GB"/>
                                </w:rPr>
                                <m:t>Week No.[-]</m:t>
                              </m:r>
                            </m:den>
                          </m:f>
                          <m:r>
                            <m:rPr>
                              <m:sty m:val="bi"/>
                            </m:rPr>
                            <w:rPr>
                              <w:rFonts w:ascii="Cambria Math" w:eastAsia="Cambria Math" w:hAnsi="Cambria Math" w:cstheme="minorBidi"/>
                              <w:color w:val="000000" w:themeColor="text1"/>
                              <w:sz w:val="20"/>
                              <w:lang w:val="en-GB"/>
                            </w:rPr>
                            <m:t>÷</m:t>
                          </m:r>
                          <m:f>
                            <m:fPr>
                              <m:ctrlPr>
                                <w:rPr>
                                  <w:rFonts w:ascii="Cambria Math" w:eastAsia="Cambria Math" w:hAnsi="Cambria Math" w:cstheme="minorBidi"/>
                                  <w:b/>
                                  <w:bCs/>
                                  <w:i/>
                                  <w:iCs/>
                                  <w:color w:val="000000" w:themeColor="text1"/>
                                  <w:sz w:val="20"/>
                                  <w:lang w:val="en-GB"/>
                                </w:rPr>
                              </m:ctrlPr>
                            </m:fPr>
                            <m:num>
                              <m:r>
                                <m:rPr>
                                  <m:sty m:val="bi"/>
                                </m:rPr>
                                <w:rPr>
                                  <w:rFonts w:ascii="Cambria Math" w:eastAsia="Cambria Math" w:hAnsi="Cambria Math" w:cstheme="minorBidi"/>
                                  <w:color w:val="000000" w:themeColor="text1"/>
                                  <w:sz w:val="20"/>
                                  <w:lang w:val="en-GB"/>
                                </w:rPr>
                                <m:t>Vol [L]</m:t>
                              </m:r>
                            </m:num>
                            <m:den>
                              <m:r>
                                <m:rPr>
                                  <m:sty m:val="bi"/>
                                </m:rPr>
                                <w:rPr>
                                  <w:rFonts w:ascii="Cambria Math" w:eastAsia="Cambria Math" w:hAnsi="Cambria Math" w:cstheme="minorBidi"/>
                                  <w:color w:val="000000" w:themeColor="text1"/>
                                  <w:sz w:val="20"/>
                                  <w:lang w:val="en-GB"/>
                                </w:rPr>
                                <m:t>pulse [-]</m:t>
                              </m:r>
                            </m:den>
                          </m:f>
                          <m:r>
                            <m:rPr>
                              <m:sty m:val="bi"/>
                            </m:rPr>
                            <w:rPr>
                              <w:rFonts w:ascii="Cambria Math" w:eastAsia="Cambria Math" w:hAnsi="Cambria Math" w:cstheme="minorBidi"/>
                              <w:color w:val="000000" w:themeColor="text1"/>
                              <w:sz w:val="20"/>
                              <w:lang w:val="en-GB"/>
                            </w:rPr>
                            <m:t>×Aliquote Vol. [mL]÷No. of pulses[-] </m:t>
                          </m:r>
                        </m:oMath>
                      </m:oMathPara>
                    </w:p>
                  </w:txbxContent>
                </v:textbox>
                <w10:anchorlock/>
              </v:shape>
            </w:pict>
          </mc:Fallback>
        </mc:AlternateContent>
      </w:r>
      <w:r w:rsidR="00161130" w:rsidRPr="007B5276">
        <w:rPr>
          <w:lang w:val="en-GB"/>
        </w:rPr>
        <w:fldChar w:fldCharType="begin"/>
      </w:r>
      <w:r w:rsidR="004F3C6D" w:rsidRPr="007B5276">
        <w:rPr>
          <w:lang w:val="en-GB"/>
        </w:rPr>
        <w:instrText xml:space="preserve"> LINK </w:instrText>
      </w:r>
      <w:r w:rsidR="00FA451C">
        <w:rPr>
          <w:lang w:val="en-GB"/>
        </w:rPr>
        <w:instrText xml:space="preserve">Excel.Sheet.12 "\\\\SINTBLE\\pacov\\Alteckendorf 2016\\Alteckendorf 2016\\Planning et collecte données\\Asservisement_AutoSampler\\Analysis_DopplerData.xlsx" "Total Vol per Week!L62C1:L66C8" </w:instrText>
      </w:r>
      <w:r w:rsidR="004F3C6D" w:rsidRPr="007B5276">
        <w:rPr>
          <w:lang w:val="en-GB"/>
        </w:rPr>
        <w:instrText xml:space="preserve">\a \f 4 \h  \* MERGEFORMAT </w:instrText>
      </w:r>
      <w:r w:rsidR="00161130" w:rsidRPr="007B5276">
        <w:rPr>
          <w:lang w:val="en-GB"/>
        </w:rPr>
        <w:fldChar w:fldCharType="separate"/>
      </w:r>
    </w:p>
    <w:p w14:paraId="396B6708" w14:textId="77777777" w:rsidR="00A7697F" w:rsidRDefault="00161130" w:rsidP="009D0B94">
      <w:pPr>
        <w:rPr>
          <w:lang w:val="en-GB"/>
        </w:rPr>
      </w:pPr>
      <w:r w:rsidRPr="007B5276">
        <w:rPr>
          <w:lang w:val="en-GB"/>
        </w:rPr>
        <w:fldChar w:fldCharType="end"/>
      </w:r>
    </w:p>
    <w:tbl>
      <w:tblPr>
        <w:tblW w:w="9426" w:type="dxa"/>
        <w:jc w:val="center"/>
        <w:tblLayout w:type="fixed"/>
        <w:tblCellMar>
          <w:left w:w="70" w:type="dxa"/>
          <w:right w:w="70" w:type="dxa"/>
        </w:tblCellMar>
        <w:tblLook w:val="04A0" w:firstRow="1" w:lastRow="0" w:firstColumn="1" w:lastColumn="0" w:noHBand="0" w:noVBand="1"/>
      </w:tblPr>
      <w:tblGrid>
        <w:gridCol w:w="921"/>
        <w:gridCol w:w="1701"/>
        <w:gridCol w:w="1134"/>
        <w:gridCol w:w="1200"/>
        <w:gridCol w:w="1777"/>
        <w:gridCol w:w="992"/>
        <w:gridCol w:w="709"/>
        <w:gridCol w:w="992"/>
      </w:tblGrid>
      <w:tr w:rsidR="00A7697F" w:rsidRPr="007B5276" w14:paraId="3CA6AB00" w14:textId="77777777" w:rsidTr="00BC0705">
        <w:trPr>
          <w:trHeight w:val="600"/>
          <w:jc w:val="center"/>
        </w:trPr>
        <w:tc>
          <w:tcPr>
            <w:tcW w:w="921" w:type="dxa"/>
            <w:tcBorders>
              <w:top w:val="nil"/>
              <w:left w:val="nil"/>
              <w:bottom w:val="nil"/>
              <w:right w:val="nil"/>
            </w:tcBorders>
            <w:shd w:val="clear" w:color="auto" w:fill="auto"/>
            <w:noWrap/>
            <w:vAlign w:val="center"/>
            <w:hideMark/>
          </w:tcPr>
          <w:p w14:paraId="685C8395" w14:textId="77777777" w:rsidR="00A7697F" w:rsidRPr="007B5276" w:rsidRDefault="00A7697F" w:rsidP="00BC0705">
            <w:pPr>
              <w:jc w:val="center"/>
              <w:rPr>
                <w:rFonts w:ascii="Calibri" w:eastAsia="Times New Roman" w:hAnsi="Calibri" w:cs="Times New Roman"/>
                <w:color w:val="000000"/>
                <w:sz w:val="20"/>
                <w:lang w:val="en-GB" w:eastAsia="fr-FR"/>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0D7A0"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Exp. Catchment Vol. / Week</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2CCCEF91"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Vol. [L] / pulse</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D0F4A5E"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Aliquot size [mL]</w:t>
            </w:r>
          </w:p>
        </w:tc>
        <w:tc>
          <w:tcPr>
            <w:tcW w:w="1777" w:type="dxa"/>
            <w:tcBorders>
              <w:top w:val="single" w:sz="4" w:space="0" w:color="auto"/>
              <w:left w:val="nil"/>
              <w:bottom w:val="single" w:sz="4" w:space="0" w:color="auto"/>
              <w:right w:val="single" w:sz="4" w:space="0" w:color="auto"/>
            </w:tcBorders>
            <w:shd w:val="clear" w:color="auto" w:fill="auto"/>
            <w:vAlign w:val="center"/>
            <w:hideMark/>
          </w:tcPr>
          <w:p w14:paraId="5EA4D6EE"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No. of pulses</w:t>
            </w:r>
          </w:p>
        </w:tc>
        <w:tc>
          <w:tcPr>
            <w:tcW w:w="1701" w:type="dxa"/>
            <w:gridSpan w:val="2"/>
            <w:tcBorders>
              <w:top w:val="single" w:sz="4" w:space="0" w:color="auto"/>
              <w:left w:val="nil"/>
              <w:bottom w:val="single" w:sz="4" w:space="0" w:color="auto"/>
              <w:right w:val="single" w:sz="4" w:space="0" w:color="auto"/>
            </w:tcBorders>
            <w:shd w:val="clear" w:color="auto" w:fill="auto"/>
            <w:vAlign w:val="center"/>
            <w:hideMark/>
          </w:tcPr>
          <w:p w14:paraId="74D6600B"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 xml:space="preserve">Composite </w:t>
            </w:r>
            <w:r w:rsidRPr="007B5276">
              <w:rPr>
                <w:rFonts w:ascii="Calibri" w:eastAsia="Times New Roman" w:hAnsi="Calibri" w:cs="Times New Roman"/>
                <w:b/>
                <w:bCs/>
                <w:color w:val="000000"/>
                <w:sz w:val="20"/>
                <w:lang w:val="en-GB" w:eastAsia="fr-FR"/>
              </w:rPr>
              <w:br/>
              <w:t>S</w:t>
            </w:r>
            <w:r w:rsidRPr="004F3C6D">
              <w:rPr>
                <w:rFonts w:ascii="Calibri" w:eastAsia="Times New Roman" w:hAnsi="Calibri" w:cs="Times New Roman"/>
                <w:b/>
                <w:bCs/>
                <w:color w:val="000000"/>
                <w:sz w:val="20"/>
                <w:lang w:val="en-GB" w:eastAsia="fr-FR"/>
              </w:rPr>
              <w:t xml:space="preserve">ample </w:t>
            </w:r>
            <w:r w:rsidRPr="007B5276">
              <w:rPr>
                <w:rFonts w:ascii="Calibri" w:eastAsia="Times New Roman" w:hAnsi="Calibri" w:cs="Times New Roman"/>
                <w:b/>
                <w:bCs/>
                <w:color w:val="000000"/>
                <w:sz w:val="20"/>
                <w:lang w:val="en-GB" w:eastAsia="fr-FR"/>
              </w:rPr>
              <w:t>V</w:t>
            </w:r>
            <w:r w:rsidRPr="004F3C6D">
              <w:rPr>
                <w:rFonts w:ascii="Calibri" w:eastAsia="Times New Roman" w:hAnsi="Calibri" w:cs="Times New Roman"/>
                <w:b/>
                <w:bCs/>
                <w:color w:val="000000"/>
                <w:sz w:val="20"/>
                <w:lang w:val="en-GB" w:eastAsia="fr-FR"/>
              </w:rPr>
              <w:t xml:space="preserve">ol.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F2F824D"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Bottles Used</w:t>
            </w:r>
          </w:p>
        </w:tc>
      </w:tr>
      <w:tr w:rsidR="00A7697F" w:rsidRPr="007B5276" w14:paraId="543976E9" w14:textId="77777777" w:rsidTr="00BC0705">
        <w:trPr>
          <w:trHeight w:val="900"/>
          <w:jc w:val="center"/>
        </w:trPr>
        <w:tc>
          <w:tcPr>
            <w:tcW w:w="9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AEF79"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Season</w:t>
            </w:r>
          </w:p>
        </w:tc>
        <w:tc>
          <w:tcPr>
            <w:tcW w:w="1701" w:type="dxa"/>
            <w:tcBorders>
              <w:top w:val="nil"/>
              <w:left w:val="nil"/>
              <w:bottom w:val="single" w:sz="4" w:space="0" w:color="auto"/>
              <w:right w:val="single" w:sz="4" w:space="0" w:color="auto"/>
            </w:tcBorders>
            <w:shd w:val="clear" w:color="auto" w:fill="auto"/>
            <w:vAlign w:val="center"/>
            <w:hideMark/>
          </w:tcPr>
          <w:p w14:paraId="15C1D1F2"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w:t>
            </w:r>
            <w:proofErr w:type="gramStart"/>
            <w:r w:rsidRPr="004F3C6D">
              <w:rPr>
                <w:rFonts w:ascii="Calibri" w:eastAsia="Times New Roman" w:hAnsi="Calibri" w:cs="Times New Roman"/>
                <w:color w:val="000000"/>
                <w:sz w:val="20"/>
                <w:lang w:val="en-GB" w:eastAsia="fr-FR"/>
              </w:rPr>
              <w:t>see</w:t>
            </w:r>
            <w:proofErr w:type="gramEnd"/>
            <w:r w:rsidRPr="004F3C6D">
              <w:rPr>
                <w:rFonts w:ascii="Calibri" w:eastAsia="Times New Roman" w:hAnsi="Calibri" w:cs="Times New Roman"/>
                <w:color w:val="000000"/>
                <w:sz w:val="20"/>
                <w:lang w:val="en-GB" w:eastAsia="fr-FR"/>
              </w:rPr>
              <w:t xml:space="preserve"> 'Tot. Vol. per Week' tab for idea on max vol.)</w:t>
            </w:r>
          </w:p>
        </w:tc>
        <w:tc>
          <w:tcPr>
            <w:tcW w:w="1134" w:type="dxa"/>
            <w:tcBorders>
              <w:top w:val="nil"/>
              <w:left w:val="nil"/>
              <w:bottom w:val="single" w:sz="4" w:space="0" w:color="auto"/>
              <w:right w:val="single" w:sz="4" w:space="0" w:color="auto"/>
            </w:tcBorders>
            <w:shd w:val="clear" w:color="auto" w:fill="auto"/>
            <w:vAlign w:val="center"/>
            <w:hideMark/>
          </w:tcPr>
          <w:p w14:paraId="479FF459"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(Doppler's Fixed Pulse Vol)</w:t>
            </w:r>
          </w:p>
        </w:tc>
        <w:tc>
          <w:tcPr>
            <w:tcW w:w="1200" w:type="dxa"/>
            <w:tcBorders>
              <w:top w:val="nil"/>
              <w:left w:val="nil"/>
              <w:bottom w:val="single" w:sz="4" w:space="0" w:color="auto"/>
              <w:right w:val="single" w:sz="4" w:space="0" w:color="auto"/>
            </w:tcBorders>
            <w:shd w:val="clear" w:color="auto" w:fill="auto"/>
            <w:vAlign w:val="center"/>
            <w:hideMark/>
          </w:tcPr>
          <w:p w14:paraId="5E6DE674"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(3 samples / bottle )</w:t>
            </w:r>
          </w:p>
        </w:tc>
        <w:tc>
          <w:tcPr>
            <w:tcW w:w="1777" w:type="dxa"/>
            <w:tcBorders>
              <w:top w:val="nil"/>
              <w:left w:val="nil"/>
              <w:bottom w:val="single" w:sz="4" w:space="0" w:color="auto"/>
              <w:right w:val="single" w:sz="4" w:space="0" w:color="auto"/>
            </w:tcBorders>
            <w:shd w:val="clear" w:color="auto" w:fill="auto"/>
            <w:vAlign w:val="center"/>
            <w:hideMark/>
          </w:tcPr>
          <w:p w14:paraId="392ECE1A"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(see 'Pulses Per Day' tab for idea on a min. pulse size)</w:t>
            </w:r>
          </w:p>
        </w:tc>
        <w:tc>
          <w:tcPr>
            <w:tcW w:w="992" w:type="dxa"/>
            <w:tcBorders>
              <w:top w:val="nil"/>
              <w:left w:val="nil"/>
              <w:bottom w:val="single" w:sz="4" w:space="0" w:color="auto"/>
              <w:right w:val="single" w:sz="4" w:space="0" w:color="auto"/>
            </w:tcBorders>
            <w:shd w:val="clear" w:color="auto" w:fill="auto"/>
            <w:vAlign w:val="center"/>
            <w:hideMark/>
          </w:tcPr>
          <w:p w14:paraId="53A58CBE"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[mL]</w:t>
            </w:r>
          </w:p>
        </w:tc>
        <w:tc>
          <w:tcPr>
            <w:tcW w:w="709" w:type="dxa"/>
            <w:tcBorders>
              <w:top w:val="nil"/>
              <w:left w:val="nil"/>
              <w:bottom w:val="single" w:sz="4" w:space="0" w:color="auto"/>
              <w:right w:val="single" w:sz="4" w:space="0" w:color="auto"/>
            </w:tcBorders>
            <w:shd w:val="clear" w:color="auto" w:fill="auto"/>
            <w:vAlign w:val="center"/>
            <w:hideMark/>
          </w:tcPr>
          <w:p w14:paraId="111531F0"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[L]</w:t>
            </w:r>
          </w:p>
        </w:tc>
        <w:tc>
          <w:tcPr>
            <w:tcW w:w="992" w:type="dxa"/>
            <w:tcBorders>
              <w:top w:val="nil"/>
              <w:left w:val="nil"/>
              <w:bottom w:val="single" w:sz="4" w:space="0" w:color="auto"/>
              <w:right w:val="single" w:sz="4" w:space="0" w:color="auto"/>
            </w:tcBorders>
            <w:shd w:val="clear" w:color="auto" w:fill="auto"/>
            <w:vAlign w:val="center"/>
            <w:hideMark/>
          </w:tcPr>
          <w:p w14:paraId="752980A7"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No. [-]</w:t>
            </w:r>
            <w:r w:rsidRPr="004F3C6D">
              <w:rPr>
                <w:rFonts w:ascii="Calibri" w:eastAsia="Times New Roman" w:hAnsi="Calibri" w:cs="Times New Roman"/>
                <w:b/>
                <w:bCs/>
                <w:color w:val="000000"/>
                <w:sz w:val="20"/>
                <w:lang w:val="en-GB" w:eastAsia="fr-FR"/>
              </w:rPr>
              <w:br/>
              <w:t>(330mL each)</w:t>
            </w:r>
          </w:p>
        </w:tc>
      </w:tr>
      <w:tr w:rsidR="00A7697F" w:rsidRPr="007B5276" w14:paraId="6AF741E5" w14:textId="77777777" w:rsidTr="00BC0705">
        <w:trPr>
          <w:trHeight w:val="300"/>
          <w:jc w:val="center"/>
        </w:trPr>
        <w:tc>
          <w:tcPr>
            <w:tcW w:w="921" w:type="dxa"/>
            <w:tcBorders>
              <w:top w:val="nil"/>
              <w:left w:val="single" w:sz="4" w:space="0" w:color="auto"/>
              <w:bottom w:val="single" w:sz="4" w:space="0" w:color="auto"/>
              <w:right w:val="single" w:sz="4" w:space="0" w:color="auto"/>
            </w:tcBorders>
            <w:shd w:val="clear" w:color="auto" w:fill="auto"/>
            <w:noWrap/>
            <w:vAlign w:val="center"/>
            <w:hideMark/>
          </w:tcPr>
          <w:p w14:paraId="3B93A661"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Spring</w:t>
            </w:r>
          </w:p>
        </w:tc>
        <w:tc>
          <w:tcPr>
            <w:tcW w:w="1701" w:type="dxa"/>
            <w:tcBorders>
              <w:top w:val="nil"/>
              <w:left w:val="nil"/>
              <w:bottom w:val="single" w:sz="4" w:space="0" w:color="auto"/>
              <w:right w:val="single" w:sz="4" w:space="0" w:color="auto"/>
            </w:tcBorders>
            <w:shd w:val="clear" w:color="auto" w:fill="auto"/>
            <w:vAlign w:val="center"/>
            <w:hideMark/>
          </w:tcPr>
          <w:p w14:paraId="2A62B9FF"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313 000,00</w:t>
            </w:r>
          </w:p>
        </w:tc>
        <w:tc>
          <w:tcPr>
            <w:tcW w:w="1134" w:type="dxa"/>
            <w:tcBorders>
              <w:top w:val="nil"/>
              <w:left w:val="nil"/>
              <w:bottom w:val="single" w:sz="4" w:space="0" w:color="auto"/>
              <w:right w:val="single" w:sz="4" w:space="0" w:color="auto"/>
            </w:tcBorders>
            <w:shd w:val="clear" w:color="auto" w:fill="auto"/>
            <w:vAlign w:val="center"/>
            <w:hideMark/>
          </w:tcPr>
          <w:p w14:paraId="28862E8D"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500,00</w:t>
            </w:r>
          </w:p>
        </w:tc>
        <w:tc>
          <w:tcPr>
            <w:tcW w:w="1200" w:type="dxa"/>
            <w:tcBorders>
              <w:top w:val="nil"/>
              <w:left w:val="nil"/>
              <w:bottom w:val="single" w:sz="4" w:space="0" w:color="auto"/>
              <w:right w:val="single" w:sz="4" w:space="0" w:color="auto"/>
            </w:tcBorders>
            <w:shd w:val="clear" w:color="auto" w:fill="auto"/>
            <w:vAlign w:val="center"/>
            <w:hideMark/>
          </w:tcPr>
          <w:p w14:paraId="3EB49291"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115</w:t>
            </w:r>
          </w:p>
        </w:tc>
        <w:tc>
          <w:tcPr>
            <w:tcW w:w="1777" w:type="dxa"/>
            <w:tcBorders>
              <w:top w:val="nil"/>
              <w:left w:val="nil"/>
              <w:bottom w:val="single" w:sz="4" w:space="0" w:color="auto"/>
              <w:right w:val="single" w:sz="4" w:space="0" w:color="auto"/>
            </w:tcBorders>
            <w:shd w:val="clear" w:color="auto" w:fill="auto"/>
            <w:vAlign w:val="center"/>
            <w:hideMark/>
          </w:tcPr>
          <w:p w14:paraId="3067991F"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40</w:t>
            </w:r>
          </w:p>
        </w:tc>
        <w:tc>
          <w:tcPr>
            <w:tcW w:w="992" w:type="dxa"/>
            <w:tcBorders>
              <w:top w:val="nil"/>
              <w:left w:val="nil"/>
              <w:bottom w:val="single" w:sz="4" w:space="0" w:color="auto"/>
              <w:right w:val="single" w:sz="4" w:space="0" w:color="auto"/>
            </w:tcBorders>
            <w:shd w:val="clear" w:color="auto" w:fill="auto"/>
            <w:vAlign w:val="center"/>
            <w:hideMark/>
          </w:tcPr>
          <w:p w14:paraId="116A08F1"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1 799,75</w:t>
            </w:r>
          </w:p>
        </w:tc>
        <w:tc>
          <w:tcPr>
            <w:tcW w:w="709" w:type="dxa"/>
            <w:tcBorders>
              <w:top w:val="nil"/>
              <w:left w:val="nil"/>
              <w:bottom w:val="single" w:sz="4" w:space="0" w:color="auto"/>
              <w:right w:val="single" w:sz="4" w:space="0" w:color="auto"/>
            </w:tcBorders>
            <w:shd w:val="clear" w:color="auto" w:fill="auto"/>
            <w:noWrap/>
            <w:vAlign w:val="center"/>
            <w:hideMark/>
          </w:tcPr>
          <w:p w14:paraId="2BE5AE63"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1,80</w:t>
            </w:r>
          </w:p>
        </w:tc>
        <w:tc>
          <w:tcPr>
            <w:tcW w:w="992" w:type="dxa"/>
            <w:tcBorders>
              <w:top w:val="nil"/>
              <w:left w:val="nil"/>
              <w:bottom w:val="single" w:sz="4" w:space="0" w:color="auto"/>
              <w:right w:val="single" w:sz="4" w:space="0" w:color="auto"/>
            </w:tcBorders>
            <w:shd w:val="clear" w:color="auto" w:fill="auto"/>
            <w:vAlign w:val="center"/>
            <w:hideMark/>
          </w:tcPr>
          <w:p w14:paraId="255FE595"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5,5</w:t>
            </w:r>
          </w:p>
        </w:tc>
      </w:tr>
      <w:tr w:rsidR="00A7697F" w:rsidRPr="007B5276" w14:paraId="0CF0653C" w14:textId="77777777" w:rsidTr="00BC0705">
        <w:trPr>
          <w:trHeight w:val="300"/>
          <w:jc w:val="center"/>
        </w:trPr>
        <w:tc>
          <w:tcPr>
            <w:tcW w:w="921" w:type="dxa"/>
            <w:tcBorders>
              <w:top w:val="nil"/>
              <w:left w:val="single" w:sz="4" w:space="0" w:color="auto"/>
              <w:bottom w:val="single" w:sz="4" w:space="0" w:color="auto"/>
              <w:right w:val="single" w:sz="4" w:space="0" w:color="auto"/>
            </w:tcBorders>
            <w:shd w:val="clear" w:color="auto" w:fill="auto"/>
            <w:noWrap/>
            <w:vAlign w:val="center"/>
            <w:hideMark/>
          </w:tcPr>
          <w:p w14:paraId="2AA7D3F2"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Summer Early</w:t>
            </w:r>
          </w:p>
        </w:tc>
        <w:tc>
          <w:tcPr>
            <w:tcW w:w="1701" w:type="dxa"/>
            <w:tcBorders>
              <w:top w:val="nil"/>
              <w:left w:val="nil"/>
              <w:bottom w:val="single" w:sz="4" w:space="0" w:color="auto"/>
              <w:right w:val="single" w:sz="4" w:space="0" w:color="auto"/>
            </w:tcBorders>
            <w:shd w:val="clear" w:color="auto" w:fill="auto"/>
            <w:vAlign w:val="center"/>
            <w:hideMark/>
          </w:tcPr>
          <w:p w14:paraId="037AB82B"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1 560 000,00</w:t>
            </w:r>
          </w:p>
        </w:tc>
        <w:tc>
          <w:tcPr>
            <w:tcW w:w="1134" w:type="dxa"/>
            <w:tcBorders>
              <w:top w:val="nil"/>
              <w:left w:val="nil"/>
              <w:bottom w:val="single" w:sz="4" w:space="0" w:color="auto"/>
              <w:right w:val="single" w:sz="4" w:space="0" w:color="auto"/>
            </w:tcBorders>
            <w:shd w:val="clear" w:color="auto" w:fill="auto"/>
            <w:vAlign w:val="center"/>
            <w:hideMark/>
          </w:tcPr>
          <w:p w14:paraId="15F80784"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500,00</w:t>
            </w:r>
          </w:p>
        </w:tc>
        <w:tc>
          <w:tcPr>
            <w:tcW w:w="1200" w:type="dxa"/>
            <w:tcBorders>
              <w:top w:val="nil"/>
              <w:left w:val="nil"/>
              <w:bottom w:val="single" w:sz="4" w:space="0" w:color="auto"/>
              <w:right w:val="single" w:sz="4" w:space="0" w:color="auto"/>
            </w:tcBorders>
            <w:shd w:val="clear" w:color="auto" w:fill="auto"/>
            <w:vAlign w:val="center"/>
            <w:hideMark/>
          </w:tcPr>
          <w:p w14:paraId="674507C7"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115</w:t>
            </w:r>
          </w:p>
        </w:tc>
        <w:tc>
          <w:tcPr>
            <w:tcW w:w="1777" w:type="dxa"/>
            <w:tcBorders>
              <w:top w:val="nil"/>
              <w:left w:val="nil"/>
              <w:bottom w:val="single" w:sz="4" w:space="0" w:color="auto"/>
              <w:right w:val="single" w:sz="4" w:space="0" w:color="auto"/>
            </w:tcBorders>
            <w:shd w:val="clear" w:color="auto" w:fill="auto"/>
            <w:vAlign w:val="center"/>
            <w:hideMark/>
          </w:tcPr>
          <w:p w14:paraId="5E48394E"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120</w:t>
            </w:r>
          </w:p>
        </w:tc>
        <w:tc>
          <w:tcPr>
            <w:tcW w:w="992" w:type="dxa"/>
            <w:tcBorders>
              <w:top w:val="nil"/>
              <w:left w:val="nil"/>
              <w:bottom w:val="single" w:sz="4" w:space="0" w:color="auto"/>
              <w:right w:val="single" w:sz="4" w:space="0" w:color="auto"/>
            </w:tcBorders>
            <w:shd w:val="clear" w:color="auto" w:fill="auto"/>
            <w:vAlign w:val="center"/>
            <w:hideMark/>
          </w:tcPr>
          <w:p w14:paraId="13CB4147"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2 990,00</w:t>
            </w:r>
          </w:p>
        </w:tc>
        <w:tc>
          <w:tcPr>
            <w:tcW w:w="709" w:type="dxa"/>
            <w:tcBorders>
              <w:top w:val="nil"/>
              <w:left w:val="nil"/>
              <w:bottom w:val="single" w:sz="4" w:space="0" w:color="auto"/>
              <w:right w:val="single" w:sz="4" w:space="0" w:color="auto"/>
            </w:tcBorders>
            <w:shd w:val="clear" w:color="auto" w:fill="auto"/>
            <w:noWrap/>
            <w:vAlign w:val="center"/>
            <w:hideMark/>
          </w:tcPr>
          <w:p w14:paraId="7793EF65"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2,99</w:t>
            </w:r>
          </w:p>
        </w:tc>
        <w:tc>
          <w:tcPr>
            <w:tcW w:w="992" w:type="dxa"/>
            <w:tcBorders>
              <w:top w:val="nil"/>
              <w:left w:val="nil"/>
              <w:bottom w:val="single" w:sz="4" w:space="0" w:color="auto"/>
              <w:right w:val="single" w:sz="4" w:space="0" w:color="auto"/>
            </w:tcBorders>
            <w:shd w:val="clear" w:color="auto" w:fill="auto"/>
            <w:vAlign w:val="center"/>
            <w:hideMark/>
          </w:tcPr>
          <w:p w14:paraId="0153F526"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9,1</w:t>
            </w:r>
          </w:p>
        </w:tc>
      </w:tr>
      <w:tr w:rsidR="00A7697F" w:rsidRPr="007B5276" w14:paraId="63D3271A" w14:textId="77777777" w:rsidTr="00BC0705">
        <w:trPr>
          <w:trHeight w:val="300"/>
          <w:jc w:val="center"/>
        </w:trPr>
        <w:tc>
          <w:tcPr>
            <w:tcW w:w="921" w:type="dxa"/>
            <w:tcBorders>
              <w:top w:val="nil"/>
              <w:left w:val="single" w:sz="4" w:space="0" w:color="auto"/>
              <w:bottom w:val="single" w:sz="4" w:space="0" w:color="auto"/>
              <w:right w:val="single" w:sz="4" w:space="0" w:color="auto"/>
            </w:tcBorders>
            <w:shd w:val="clear" w:color="auto" w:fill="auto"/>
            <w:noWrap/>
            <w:vAlign w:val="center"/>
            <w:hideMark/>
          </w:tcPr>
          <w:p w14:paraId="7D686BA3"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Summer Late</w:t>
            </w:r>
          </w:p>
        </w:tc>
        <w:tc>
          <w:tcPr>
            <w:tcW w:w="1701" w:type="dxa"/>
            <w:tcBorders>
              <w:top w:val="nil"/>
              <w:left w:val="nil"/>
              <w:bottom w:val="single" w:sz="4" w:space="0" w:color="auto"/>
              <w:right w:val="single" w:sz="4" w:space="0" w:color="auto"/>
            </w:tcBorders>
            <w:shd w:val="clear" w:color="auto" w:fill="auto"/>
            <w:vAlign w:val="center"/>
            <w:hideMark/>
          </w:tcPr>
          <w:p w14:paraId="29F64470"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541 000,00</w:t>
            </w:r>
          </w:p>
        </w:tc>
        <w:tc>
          <w:tcPr>
            <w:tcW w:w="1134" w:type="dxa"/>
            <w:tcBorders>
              <w:top w:val="nil"/>
              <w:left w:val="nil"/>
              <w:bottom w:val="single" w:sz="4" w:space="0" w:color="auto"/>
              <w:right w:val="single" w:sz="4" w:space="0" w:color="auto"/>
            </w:tcBorders>
            <w:shd w:val="clear" w:color="auto" w:fill="auto"/>
            <w:vAlign w:val="center"/>
            <w:hideMark/>
          </w:tcPr>
          <w:p w14:paraId="67AC546D"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500,00</w:t>
            </w:r>
          </w:p>
        </w:tc>
        <w:tc>
          <w:tcPr>
            <w:tcW w:w="1200" w:type="dxa"/>
            <w:tcBorders>
              <w:top w:val="nil"/>
              <w:left w:val="nil"/>
              <w:bottom w:val="single" w:sz="4" w:space="0" w:color="auto"/>
              <w:right w:val="single" w:sz="4" w:space="0" w:color="auto"/>
            </w:tcBorders>
            <w:shd w:val="clear" w:color="auto" w:fill="auto"/>
            <w:vAlign w:val="center"/>
            <w:hideMark/>
          </w:tcPr>
          <w:p w14:paraId="592FCE56"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115</w:t>
            </w:r>
          </w:p>
        </w:tc>
        <w:tc>
          <w:tcPr>
            <w:tcW w:w="1777" w:type="dxa"/>
            <w:tcBorders>
              <w:top w:val="nil"/>
              <w:left w:val="nil"/>
              <w:bottom w:val="single" w:sz="4" w:space="0" w:color="auto"/>
              <w:right w:val="single" w:sz="4" w:space="0" w:color="auto"/>
            </w:tcBorders>
            <w:shd w:val="clear" w:color="auto" w:fill="auto"/>
            <w:vAlign w:val="center"/>
            <w:hideMark/>
          </w:tcPr>
          <w:p w14:paraId="1A0B92EF"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80</w:t>
            </w:r>
          </w:p>
        </w:tc>
        <w:tc>
          <w:tcPr>
            <w:tcW w:w="992" w:type="dxa"/>
            <w:tcBorders>
              <w:top w:val="nil"/>
              <w:left w:val="nil"/>
              <w:bottom w:val="single" w:sz="4" w:space="0" w:color="auto"/>
              <w:right w:val="single" w:sz="4" w:space="0" w:color="auto"/>
            </w:tcBorders>
            <w:shd w:val="clear" w:color="auto" w:fill="auto"/>
            <w:vAlign w:val="center"/>
            <w:hideMark/>
          </w:tcPr>
          <w:p w14:paraId="49109E8F" w14:textId="77777777" w:rsidR="00A7697F" w:rsidRPr="004F3C6D" w:rsidRDefault="00A7697F" w:rsidP="00BC0705">
            <w:pPr>
              <w:spacing w:after="0" w:line="240" w:lineRule="auto"/>
              <w:jc w:val="center"/>
              <w:rPr>
                <w:rFonts w:ascii="Calibri" w:eastAsia="Times New Roman" w:hAnsi="Calibri" w:cs="Times New Roman"/>
                <w:color w:val="000000"/>
                <w:sz w:val="20"/>
                <w:lang w:val="en-GB" w:eastAsia="fr-FR"/>
              </w:rPr>
            </w:pPr>
            <w:r w:rsidRPr="004F3C6D">
              <w:rPr>
                <w:rFonts w:ascii="Calibri" w:eastAsia="Times New Roman" w:hAnsi="Calibri" w:cs="Times New Roman"/>
                <w:color w:val="000000"/>
                <w:sz w:val="20"/>
                <w:lang w:val="en-GB" w:eastAsia="fr-FR"/>
              </w:rPr>
              <w:t>1 555,38</w:t>
            </w:r>
          </w:p>
        </w:tc>
        <w:tc>
          <w:tcPr>
            <w:tcW w:w="709" w:type="dxa"/>
            <w:tcBorders>
              <w:top w:val="nil"/>
              <w:left w:val="nil"/>
              <w:bottom w:val="single" w:sz="4" w:space="0" w:color="auto"/>
              <w:right w:val="single" w:sz="4" w:space="0" w:color="auto"/>
            </w:tcBorders>
            <w:shd w:val="clear" w:color="auto" w:fill="auto"/>
            <w:noWrap/>
            <w:vAlign w:val="center"/>
            <w:hideMark/>
          </w:tcPr>
          <w:p w14:paraId="1D9FB595"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1,56</w:t>
            </w:r>
          </w:p>
        </w:tc>
        <w:tc>
          <w:tcPr>
            <w:tcW w:w="992" w:type="dxa"/>
            <w:tcBorders>
              <w:top w:val="nil"/>
              <w:left w:val="nil"/>
              <w:bottom w:val="single" w:sz="4" w:space="0" w:color="auto"/>
              <w:right w:val="single" w:sz="4" w:space="0" w:color="auto"/>
            </w:tcBorders>
            <w:shd w:val="clear" w:color="auto" w:fill="auto"/>
            <w:vAlign w:val="center"/>
            <w:hideMark/>
          </w:tcPr>
          <w:p w14:paraId="1305E29C" w14:textId="77777777" w:rsidR="00A7697F" w:rsidRPr="004F3C6D" w:rsidRDefault="00A7697F" w:rsidP="00BC0705">
            <w:pPr>
              <w:spacing w:after="0" w:line="240" w:lineRule="auto"/>
              <w:jc w:val="center"/>
              <w:rPr>
                <w:rFonts w:ascii="Calibri" w:eastAsia="Times New Roman" w:hAnsi="Calibri" w:cs="Times New Roman"/>
                <w:b/>
                <w:bCs/>
                <w:color w:val="000000"/>
                <w:sz w:val="20"/>
                <w:lang w:val="en-GB" w:eastAsia="fr-FR"/>
              </w:rPr>
            </w:pPr>
            <w:r w:rsidRPr="004F3C6D">
              <w:rPr>
                <w:rFonts w:ascii="Calibri" w:eastAsia="Times New Roman" w:hAnsi="Calibri" w:cs="Times New Roman"/>
                <w:b/>
                <w:bCs/>
                <w:color w:val="000000"/>
                <w:sz w:val="20"/>
                <w:lang w:val="en-GB" w:eastAsia="fr-FR"/>
              </w:rPr>
              <w:t>4,7</w:t>
            </w:r>
          </w:p>
        </w:tc>
      </w:tr>
    </w:tbl>
    <w:p w14:paraId="369005A2" w14:textId="77777777" w:rsidR="00781DD3" w:rsidRDefault="00781DD3" w:rsidP="009D0B94">
      <w:pPr>
        <w:rPr>
          <w:lang w:val="en-GB"/>
        </w:rPr>
      </w:pPr>
    </w:p>
    <w:p w14:paraId="4E34F4FD" w14:textId="77777777" w:rsidR="00D459F1" w:rsidRDefault="00D459F1" w:rsidP="00D459F1">
      <w:pPr>
        <w:jc w:val="both"/>
        <w:rPr>
          <w:i/>
          <w:lang w:val="en-GB"/>
        </w:rPr>
      </w:pPr>
      <w:r>
        <w:rPr>
          <w:b/>
          <w:i/>
          <w:lang w:val="en-GB"/>
        </w:rPr>
        <w:t xml:space="preserve">See also, </w:t>
      </w:r>
      <w:r w:rsidRPr="007B5276">
        <w:rPr>
          <w:b/>
          <w:i/>
          <w:lang w:val="en-GB"/>
        </w:rPr>
        <w:t>Operating Procedures</w:t>
      </w:r>
      <w:r w:rsidRPr="007B5276">
        <w:rPr>
          <w:i/>
          <w:lang w:val="en-GB"/>
        </w:rPr>
        <w:t>:</w:t>
      </w:r>
      <w:r w:rsidRPr="00D459F1">
        <w:rPr>
          <w:i/>
          <w:lang w:val="en-GB"/>
        </w:rPr>
        <w:t xml:space="preserve"> </w:t>
      </w:r>
      <w:r w:rsidRPr="007B5276">
        <w:rPr>
          <w:i/>
          <w:lang w:val="en-GB"/>
        </w:rPr>
        <w:t>A</w:t>
      </w:r>
      <w:r>
        <w:rPr>
          <w:i/>
          <w:lang w:val="en-GB"/>
        </w:rPr>
        <w:t>ppendix</w:t>
      </w:r>
      <w:r w:rsidRPr="007B5276">
        <w:rPr>
          <w:i/>
          <w:lang w:val="en-GB"/>
        </w:rPr>
        <w:t xml:space="preserve"> 2 – Automatic refrigerated sampler (</w:t>
      </w:r>
      <w:proofErr w:type="spellStart"/>
      <w:r w:rsidRPr="007B5276">
        <w:rPr>
          <w:i/>
          <w:lang w:val="en-GB"/>
        </w:rPr>
        <w:t>Preleveur</w:t>
      </w:r>
      <w:proofErr w:type="spellEnd"/>
      <w:r w:rsidRPr="007B5276">
        <w:rPr>
          <w:i/>
          <w:lang w:val="en-GB"/>
        </w:rPr>
        <w:t>)</w:t>
      </w:r>
    </w:p>
    <w:p w14:paraId="60A75F48" w14:textId="77777777" w:rsidR="00781DD3" w:rsidRPr="007B5276" w:rsidRDefault="00781DD3" w:rsidP="00E719C7">
      <w:pPr>
        <w:pStyle w:val="Titre2"/>
        <w:rPr>
          <w:lang w:val="en-GB"/>
        </w:rPr>
      </w:pPr>
      <w:bookmarkStart w:id="9" w:name="_Toc448850377"/>
      <w:r w:rsidRPr="007B5276">
        <w:rPr>
          <w:lang w:val="en-GB"/>
        </w:rPr>
        <w:t xml:space="preserve">Doppler flowmeter </w:t>
      </w:r>
      <w:r w:rsidR="00E719C7" w:rsidRPr="007B5276">
        <w:rPr>
          <w:lang w:val="en-GB"/>
        </w:rPr>
        <w:t xml:space="preserve">– </w:t>
      </w:r>
      <w:r w:rsidRPr="007B5276">
        <w:rPr>
          <w:lang w:val="en-GB"/>
        </w:rPr>
        <w:t>2150</w:t>
      </w:r>
      <w:r w:rsidR="00E719C7" w:rsidRPr="007B5276">
        <w:rPr>
          <w:lang w:val="en-GB"/>
        </w:rPr>
        <w:t xml:space="preserve"> </w:t>
      </w:r>
      <w:proofErr w:type="spellStart"/>
      <w:r w:rsidRPr="007B5276">
        <w:rPr>
          <w:lang w:val="en-GB"/>
        </w:rPr>
        <w:t>Isco</w:t>
      </w:r>
      <w:proofErr w:type="spellEnd"/>
      <w:r w:rsidR="00E719C7" w:rsidRPr="007B5276">
        <w:rPr>
          <w:lang w:val="en-GB"/>
        </w:rPr>
        <w:t xml:space="preserve"> (</w:t>
      </w:r>
      <w:proofErr w:type="spellStart"/>
      <w:r w:rsidR="00E719C7" w:rsidRPr="007B5276">
        <w:rPr>
          <w:lang w:val="en-GB"/>
        </w:rPr>
        <w:t>Débitmètre</w:t>
      </w:r>
      <w:proofErr w:type="spellEnd"/>
      <w:r w:rsidRPr="007B5276">
        <w:rPr>
          <w:lang w:val="en-GB"/>
        </w:rPr>
        <w:t>):</w:t>
      </w:r>
      <w:bookmarkEnd w:id="9"/>
    </w:p>
    <w:p w14:paraId="0FFF310A" w14:textId="77777777" w:rsidR="00E719C7" w:rsidRPr="007B5276" w:rsidRDefault="00E719C7" w:rsidP="00E719C7">
      <w:pPr>
        <w:rPr>
          <w:lang w:val="en-GB"/>
        </w:rPr>
      </w:pPr>
      <w:r w:rsidRPr="007B5276">
        <w:rPr>
          <w:lang w:val="en-GB"/>
        </w:rPr>
        <w:t>The Doppler flow meter calculates discharge at the catchment outlet by measuring water depth</w:t>
      </w:r>
      <w:r w:rsidR="006E0BFB" w:rsidRPr="007B5276">
        <w:rPr>
          <w:lang w:val="en-GB"/>
        </w:rPr>
        <w:t xml:space="preserve"> and the given diameter of the discharge pipe. </w:t>
      </w:r>
    </w:p>
    <w:p w14:paraId="4C0904FA" w14:textId="77777777" w:rsidR="00E719C7" w:rsidRPr="007B5276" w:rsidRDefault="00E719C7" w:rsidP="00E719C7">
      <w:pPr>
        <w:jc w:val="center"/>
        <w:rPr>
          <w:lang w:val="en-GB"/>
        </w:rPr>
      </w:pPr>
      <w:r w:rsidRPr="007B5276">
        <w:rPr>
          <w:noProof/>
          <w:lang w:val="fr-FR" w:eastAsia="fr-FR"/>
        </w:rPr>
        <w:drawing>
          <wp:inline distT="0" distB="0" distL="0" distR="0" wp14:anchorId="6C87258B" wp14:editId="17B83FDB">
            <wp:extent cx="3211618" cy="1805049"/>
            <wp:effectExtent l="0" t="0" r="8255" b="5080"/>
            <wp:docPr id="17" name="Image 17" descr="F:\Photos\Alteck2016\Alteck_Outlet_So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hotos\Alteck2016\Alteck_Outlet_Sond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1774" cy="1805137"/>
                    </a:xfrm>
                    <a:prstGeom prst="rect">
                      <a:avLst/>
                    </a:prstGeom>
                    <a:noFill/>
                    <a:ln>
                      <a:noFill/>
                    </a:ln>
                  </pic:spPr>
                </pic:pic>
              </a:graphicData>
            </a:graphic>
          </wp:inline>
        </w:drawing>
      </w:r>
      <w:r w:rsidR="006E0BFB" w:rsidRPr="007B5276">
        <w:rPr>
          <w:lang w:val="en-GB"/>
        </w:rPr>
        <w:t xml:space="preserve">             </w:t>
      </w:r>
      <w:r w:rsidR="006E0BFB" w:rsidRPr="007B5276">
        <w:rPr>
          <w:i/>
          <w:noProof/>
          <w:lang w:val="fr-FR" w:eastAsia="fr-FR"/>
        </w:rPr>
        <w:drawing>
          <wp:inline distT="0" distB="0" distL="0" distR="0" wp14:anchorId="12767FDD" wp14:editId="671409D0">
            <wp:extent cx="1749600" cy="136080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srcRect l="6227" r="5709"/>
                    <a:stretch/>
                  </pic:blipFill>
                  <pic:spPr bwMode="auto">
                    <a:xfrm>
                      <a:off x="0" y="0"/>
                      <a:ext cx="17496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1110DB71" w14:textId="77777777" w:rsidR="006E0BFB" w:rsidRPr="007B5276" w:rsidRDefault="006E0BFB" w:rsidP="00781DD3">
      <w:pPr>
        <w:rPr>
          <w:lang w:val="en-GB"/>
        </w:rPr>
      </w:pPr>
      <w:r w:rsidRPr="007B5276">
        <w:rPr>
          <w:lang w:val="en-GB"/>
        </w:rPr>
        <w:t>Every 500L one pulse is sent to the automatic sampler. The pulse size is set as default and cannot be changed for the flow meter. Pacing options need to be therefore adjusted on the automatic sampler.</w:t>
      </w:r>
    </w:p>
    <w:p w14:paraId="4EBF31C0" w14:textId="77777777" w:rsidR="006E0BFB" w:rsidRPr="00D459F1" w:rsidRDefault="00D459F1" w:rsidP="00D459F1">
      <w:pPr>
        <w:jc w:val="both"/>
        <w:rPr>
          <w:i/>
          <w:lang w:val="en-GB"/>
        </w:rPr>
      </w:pPr>
      <w:r w:rsidRPr="00D459F1">
        <w:rPr>
          <w:b/>
          <w:i/>
          <w:lang w:val="en-GB"/>
        </w:rPr>
        <w:t>See also</w:t>
      </w:r>
      <w:r w:rsidRPr="007B5276">
        <w:rPr>
          <w:i/>
          <w:lang w:val="en-GB"/>
        </w:rPr>
        <w:t xml:space="preserve"> </w:t>
      </w:r>
      <w:r w:rsidRPr="007B5276">
        <w:rPr>
          <w:b/>
          <w:i/>
          <w:lang w:val="en-GB"/>
        </w:rPr>
        <w:t>Operating Procedures</w:t>
      </w:r>
      <w:r w:rsidRPr="007B5276">
        <w:rPr>
          <w:i/>
          <w:lang w:val="en-GB"/>
        </w:rPr>
        <w:t>:</w:t>
      </w:r>
      <w:r>
        <w:rPr>
          <w:i/>
          <w:lang w:val="en-GB"/>
        </w:rPr>
        <w:t xml:space="preserve"> </w:t>
      </w:r>
      <w:r w:rsidRPr="007B5276">
        <w:rPr>
          <w:i/>
          <w:lang w:val="en-GB"/>
        </w:rPr>
        <w:t>Annex 1 – Doppler flow meter (</w:t>
      </w:r>
      <w:proofErr w:type="spellStart"/>
      <w:r w:rsidRPr="007B5276">
        <w:rPr>
          <w:i/>
          <w:lang w:val="en-GB"/>
        </w:rPr>
        <w:t>Devitmetre</w:t>
      </w:r>
      <w:proofErr w:type="spellEnd"/>
      <w:r w:rsidRPr="007B5276">
        <w:rPr>
          <w:i/>
          <w:lang w:val="en-GB"/>
        </w:rPr>
        <w:t>)</w:t>
      </w:r>
      <w:r>
        <w:rPr>
          <w:i/>
          <w:lang w:val="en-GB"/>
        </w:rPr>
        <w:t>.</w:t>
      </w:r>
    </w:p>
    <w:p w14:paraId="17E47954" w14:textId="77777777" w:rsidR="00500041" w:rsidRPr="007B5276" w:rsidRDefault="00500041" w:rsidP="00D459F1">
      <w:pPr>
        <w:pStyle w:val="Titre2"/>
        <w:numPr>
          <w:ilvl w:val="0"/>
          <w:numId w:val="0"/>
        </w:numPr>
        <w:rPr>
          <w:lang w:val="en-GB"/>
        </w:rPr>
        <w:sectPr w:rsidR="00500041" w:rsidRPr="007B5276">
          <w:headerReference w:type="default" r:id="rId13"/>
          <w:footerReference w:type="default" r:id="rId14"/>
          <w:pgSz w:w="11906" w:h="16838"/>
          <w:pgMar w:top="1417" w:right="1417" w:bottom="1417" w:left="1417" w:header="708" w:footer="708" w:gutter="0"/>
          <w:cols w:space="708"/>
          <w:docGrid w:linePitch="360"/>
        </w:sectPr>
      </w:pPr>
    </w:p>
    <w:p w14:paraId="330F588B" w14:textId="77777777" w:rsidR="00781DD3" w:rsidRPr="007B5276" w:rsidRDefault="00781DD3" w:rsidP="00781DD3">
      <w:pPr>
        <w:pStyle w:val="Titre2"/>
        <w:rPr>
          <w:lang w:val="en-GB"/>
        </w:rPr>
      </w:pPr>
      <w:bookmarkStart w:id="10" w:name="_Toc448850378"/>
      <w:r w:rsidRPr="007B5276">
        <w:rPr>
          <w:lang w:val="en-GB"/>
        </w:rPr>
        <w:lastRenderedPageBreak/>
        <w:t>Catchment Outlet Probe (</w:t>
      </w:r>
      <w:proofErr w:type="spellStart"/>
      <w:r w:rsidRPr="007B5276">
        <w:rPr>
          <w:lang w:val="en-GB"/>
        </w:rPr>
        <w:t>Sonde</w:t>
      </w:r>
      <w:proofErr w:type="spellEnd"/>
      <w:r w:rsidRPr="007B5276">
        <w:rPr>
          <w:lang w:val="en-GB"/>
        </w:rPr>
        <w:t>)</w:t>
      </w:r>
      <w:bookmarkEnd w:id="10"/>
    </w:p>
    <w:p w14:paraId="6EC49BD8" w14:textId="77777777" w:rsidR="00781DD3" w:rsidRPr="007B5276" w:rsidRDefault="00781DD3" w:rsidP="00781DD3">
      <w:pPr>
        <w:spacing w:before="240"/>
        <w:jc w:val="both"/>
        <w:rPr>
          <w:lang w:val="en-GB"/>
        </w:rPr>
      </w:pPr>
      <w:r w:rsidRPr="007B5276">
        <w:rPr>
          <w:lang w:val="en-GB"/>
        </w:rPr>
        <w:t xml:space="preserve">The following parameters are measured continuously at the catchment outlet by use of a </w:t>
      </w:r>
      <w:r w:rsidRPr="007B5276">
        <w:rPr>
          <w:i/>
          <w:lang w:val="en-GB"/>
        </w:rPr>
        <w:t xml:space="preserve">Hanna Instruments </w:t>
      </w:r>
      <w:r w:rsidRPr="007B5276">
        <w:rPr>
          <w:lang w:val="en-GB"/>
        </w:rPr>
        <w:t xml:space="preserve">Probe: </w:t>
      </w:r>
    </w:p>
    <w:p w14:paraId="079B9506" w14:textId="77777777" w:rsidR="00781DD3" w:rsidRPr="007B5276" w:rsidRDefault="00781DD3" w:rsidP="001A5CF5">
      <w:pPr>
        <w:pStyle w:val="Paragraphedeliste"/>
        <w:numPr>
          <w:ilvl w:val="0"/>
          <w:numId w:val="11"/>
        </w:numPr>
        <w:jc w:val="both"/>
        <w:rPr>
          <w:lang w:val="en-GB"/>
        </w:rPr>
      </w:pPr>
      <w:r w:rsidRPr="007B5276">
        <w:rPr>
          <w:i/>
          <w:lang w:val="en-GB"/>
        </w:rPr>
        <w:t>Temperature</w:t>
      </w:r>
    </w:p>
    <w:p w14:paraId="76B0BBDA" w14:textId="77777777" w:rsidR="00781DD3" w:rsidRPr="007B5276" w:rsidRDefault="00781DD3" w:rsidP="001A5CF5">
      <w:pPr>
        <w:pStyle w:val="Paragraphedeliste"/>
        <w:numPr>
          <w:ilvl w:val="0"/>
          <w:numId w:val="11"/>
        </w:numPr>
        <w:jc w:val="both"/>
        <w:rPr>
          <w:lang w:val="en-GB"/>
        </w:rPr>
      </w:pPr>
      <w:r w:rsidRPr="007B5276">
        <w:rPr>
          <w:i/>
          <w:lang w:val="en-GB"/>
        </w:rPr>
        <w:t>Conductivity</w:t>
      </w:r>
    </w:p>
    <w:p w14:paraId="75238EA2" w14:textId="77777777" w:rsidR="00781DD3" w:rsidRPr="007B5276" w:rsidRDefault="00781DD3" w:rsidP="001A5CF5">
      <w:pPr>
        <w:pStyle w:val="Paragraphedeliste"/>
        <w:numPr>
          <w:ilvl w:val="0"/>
          <w:numId w:val="11"/>
        </w:numPr>
        <w:jc w:val="both"/>
        <w:rPr>
          <w:lang w:val="en-GB"/>
        </w:rPr>
      </w:pPr>
      <w:r w:rsidRPr="007B5276">
        <w:rPr>
          <w:i/>
          <w:lang w:val="en-GB"/>
        </w:rPr>
        <w:t>pH</w:t>
      </w:r>
    </w:p>
    <w:p w14:paraId="7023C12E" w14:textId="77777777" w:rsidR="00781DD3" w:rsidRPr="007B5276" w:rsidRDefault="00781DD3" w:rsidP="001A5CF5">
      <w:pPr>
        <w:pStyle w:val="Paragraphedeliste"/>
        <w:numPr>
          <w:ilvl w:val="0"/>
          <w:numId w:val="11"/>
        </w:numPr>
        <w:jc w:val="both"/>
        <w:rPr>
          <w:lang w:val="en-GB"/>
        </w:rPr>
      </w:pPr>
      <w:r w:rsidRPr="007B5276">
        <w:rPr>
          <w:i/>
          <w:lang w:val="en-GB"/>
        </w:rPr>
        <w:t xml:space="preserve">Dissolved oxygen </w:t>
      </w:r>
    </w:p>
    <w:p w14:paraId="26B6E3F2" w14:textId="77777777" w:rsidR="009D0B94" w:rsidRPr="007B5276" w:rsidRDefault="00781DD3" w:rsidP="00D459F1">
      <w:pPr>
        <w:jc w:val="both"/>
        <w:rPr>
          <w:lang w:val="en-GB"/>
        </w:rPr>
      </w:pPr>
      <w:r w:rsidRPr="007B5276">
        <w:rPr>
          <w:lang w:val="en-GB"/>
        </w:rPr>
        <w:t>Weekly, this probe is to be calibrated according to the Probe’s calibration protocol</w:t>
      </w:r>
      <w:r w:rsidR="00D459F1">
        <w:rPr>
          <w:lang w:val="en-GB"/>
        </w:rPr>
        <w:t xml:space="preserve">.  See </w:t>
      </w:r>
      <w:r w:rsidR="00D459F1" w:rsidRPr="00D459F1">
        <w:rPr>
          <w:b/>
          <w:i/>
          <w:lang w:val="en-GB"/>
        </w:rPr>
        <w:t>Operating Procedure: Appendix 3</w:t>
      </w:r>
      <w:r w:rsidR="00D459F1" w:rsidRPr="007B5276">
        <w:rPr>
          <w:i/>
          <w:lang w:val="en-GB"/>
        </w:rPr>
        <w:t xml:space="preserve"> – Probe multi-parameter </w:t>
      </w:r>
      <w:r w:rsidR="00D459F1">
        <w:rPr>
          <w:i/>
          <w:lang w:val="en-GB"/>
        </w:rPr>
        <w:t>(</w:t>
      </w:r>
      <w:proofErr w:type="spellStart"/>
      <w:r w:rsidR="00D459F1">
        <w:rPr>
          <w:i/>
          <w:lang w:val="en-GB"/>
        </w:rPr>
        <w:t>Sonde</w:t>
      </w:r>
      <w:proofErr w:type="spellEnd"/>
      <w:r w:rsidR="00D459F1">
        <w:rPr>
          <w:i/>
          <w:lang w:val="en-GB"/>
        </w:rPr>
        <w:t>)</w:t>
      </w:r>
      <w:r w:rsidRPr="007B5276">
        <w:rPr>
          <w:lang w:val="en-GB"/>
        </w:rPr>
        <w:t xml:space="preserve"> </w:t>
      </w:r>
      <w:r w:rsidRPr="007B5276">
        <w:rPr>
          <w:highlight w:val="yellow"/>
          <w:lang w:val="en-GB"/>
        </w:rPr>
        <w:t>(</w:t>
      </w:r>
      <w:r w:rsidR="00500041" w:rsidRPr="007B5276">
        <w:rPr>
          <w:highlight w:val="yellow"/>
          <w:lang w:val="en-GB"/>
        </w:rPr>
        <w:t>Ask Benoit</w:t>
      </w:r>
      <w:r w:rsidRPr="007B5276">
        <w:rPr>
          <w:highlight w:val="yellow"/>
          <w:lang w:val="en-GB"/>
        </w:rPr>
        <w:t>)</w:t>
      </w:r>
      <w:r w:rsidRPr="007B5276">
        <w:rPr>
          <w:lang w:val="en-GB"/>
        </w:rPr>
        <w:t xml:space="preserve"> </w:t>
      </w:r>
    </w:p>
    <w:p w14:paraId="5153737C" w14:textId="77777777" w:rsidR="009D0B94" w:rsidRPr="007B5276" w:rsidRDefault="009D0B94" w:rsidP="009D0B94">
      <w:pPr>
        <w:pStyle w:val="Titre2"/>
        <w:rPr>
          <w:lang w:val="en-GB"/>
        </w:rPr>
      </w:pPr>
      <w:bookmarkStart w:id="11" w:name="_Toc448850379"/>
      <w:r w:rsidRPr="007B5276">
        <w:rPr>
          <w:lang w:val="en-GB"/>
        </w:rPr>
        <w:t>Water sampling: weekly routine</w:t>
      </w:r>
      <w:bookmarkEnd w:id="8"/>
      <w:bookmarkEnd w:id="11"/>
    </w:p>
    <w:p w14:paraId="09823B36" w14:textId="77777777" w:rsidR="004B7809" w:rsidRPr="007B5276" w:rsidRDefault="00500041" w:rsidP="004B7809">
      <w:pPr>
        <w:jc w:val="both"/>
        <w:rPr>
          <w:b/>
          <w:lang w:val="en-GB"/>
        </w:rPr>
      </w:pPr>
      <w:r w:rsidRPr="007B5276">
        <w:rPr>
          <w:lang w:val="en-GB"/>
        </w:rPr>
        <w:t xml:space="preserve">Each week, </w:t>
      </w:r>
      <w:r w:rsidR="009D0B94" w:rsidRPr="007B5276">
        <w:rPr>
          <w:lang w:val="en-GB"/>
        </w:rPr>
        <w:t xml:space="preserve">samples </w:t>
      </w:r>
      <w:r w:rsidRPr="007B5276">
        <w:rPr>
          <w:lang w:val="en-GB"/>
        </w:rPr>
        <w:t xml:space="preserve">are </w:t>
      </w:r>
      <w:r w:rsidR="009D0B94" w:rsidRPr="007B5276">
        <w:rPr>
          <w:lang w:val="en-GB"/>
        </w:rPr>
        <w:t xml:space="preserve">collected in the glass bottles at the </w:t>
      </w:r>
      <w:proofErr w:type="spellStart"/>
      <w:r w:rsidR="009D0B94" w:rsidRPr="007B5276">
        <w:rPr>
          <w:lang w:val="en-GB"/>
        </w:rPr>
        <w:t>Alteckendorf</w:t>
      </w:r>
      <w:proofErr w:type="spellEnd"/>
      <w:r w:rsidR="009D0B94" w:rsidRPr="007B5276">
        <w:rPr>
          <w:lang w:val="en-GB"/>
        </w:rPr>
        <w:t xml:space="preserve"> Catchment Outlet (ACO)</w:t>
      </w:r>
      <w:r w:rsidR="009D0B94" w:rsidRPr="007B5276">
        <w:rPr>
          <w:b/>
          <w:lang w:val="en-GB"/>
        </w:rPr>
        <w:t xml:space="preserve"> – 1 to 12 bottles of 350 mL each</w:t>
      </w:r>
      <w:r w:rsidRPr="007B5276">
        <w:rPr>
          <w:b/>
          <w:lang w:val="en-GB"/>
        </w:rPr>
        <w:t xml:space="preserve"> </w:t>
      </w:r>
      <w:r w:rsidRPr="007B5276">
        <w:rPr>
          <w:lang w:val="en-GB"/>
        </w:rPr>
        <w:t>and</w:t>
      </w:r>
      <w:r w:rsidR="009D0B94" w:rsidRPr="007B5276">
        <w:rPr>
          <w:b/>
          <w:lang w:val="en-GB"/>
        </w:rPr>
        <w:t xml:space="preserve"> </w:t>
      </w:r>
      <w:r w:rsidRPr="007B5276">
        <w:rPr>
          <w:lang w:val="en-GB"/>
        </w:rPr>
        <w:t>s</w:t>
      </w:r>
      <w:r w:rsidR="009D0B94" w:rsidRPr="007B5276">
        <w:rPr>
          <w:lang w:val="en-GB"/>
        </w:rPr>
        <w:t>tore</w:t>
      </w:r>
      <w:r w:rsidRPr="007B5276">
        <w:rPr>
          <w:lang w:val="en-GB"/>
        </w:rPr>
        <w:t>d</w:t>
      </w:r>
      <w:r w:rsidR="009D0B94" w:rsidRPr="007B5276">
        <w:rPr>
          <w:lang w:val="en-GB"/>
        </w:rPr>
        <w:t xml:space="preserve"> in </w:t>
      </w:r>
      <w:r w:rsidRPr="007B5276">
        <w:rPr>
          <w:lang w:val="en-GB"/>
        </w:rPr>
        <w:t xml:space="preserve">a </w:t>
      </w:r>
      <w:r w:rsidR="009D0B94" w:rsidRPr="007B5276">
        <w:rPr>
          <w:lang w:val="en-GB"/>
        </w:rPr>
        <w:t>cool box</w:t>
      </w:r>
      <w:r w:rsidRPr="007B5276">
        <w:rPr>
          <w:lang w:val="en-GB"/>
        </w:rPr>
        <w:t>. The same number of sample bottles is</w:t>
      </w:r>
      <w:r w:rsidR="009D0B94" w:rsidRPr="007B5276">
        <w:rPr>
          <w:lang w:val="en-GB"/>
        </w:rPr>
        <w:t xml:space="preserve"> replace</w:t>
      </w:r>
      <w:r w:rsidRPr="007B5276">
        <w:rPr>
          <w:lang w:val="en-GB"/>
        </w:rPr>
        <w:t>d</w:t>
      </w:r>
      <w:r w:rsidR="009D0B94" w:rsidRPr="007B5276">
        <w:rPr>
          <w:lang w:val="en-GB"/>
        </w:rPr>
        <w:t xml:space="preserve"> with new clean bottles</w:t>
      </w:r>
      <w:r w:rsidRPr="007B5276">
        <w:rPr>
          <w:lang w:val="en-GB"/>
        </w:rPr>
        <w:t xml:space="preserve"> and new caps</w:t>
      </w:r>
      <w:r w:rsidR="009D0B94" w:rsidRPr="007B5276">
        <w:rPr>
          <w:lang w:val="en-GB"/>
        </w:rPr>
        <w:t xml:space="preserve">. </w:t>
      </w:r>
      <w:r w:rsidR="004B7809" w:rsidRPr="007B5276">
        <w:rPr>
          <w:b/>
          <w:lang w:val="en-GB"/>
        </w:rPr>
        <w:t xml:space="preserve">Water samples are stored in the dark at 4 °C after each runoff event and placed on ice during transportation to the laboratory for chemical analysis (within 24 </w:t>
      </w:r>
      <w:proofErr w:type="spellStart"/>
      <w:r w:rsidR="004B7809" w:rsidRPr="007B5276">
        <w:rPr>
          <w:b/>
          <w:lang w:val="en-GB"/>
        </w:rPr>
        <w:t>hs</w:t>
      </w:r>
      <w:proofErr w:type="spellEnd"/>
      <w:r w:rsidR="004B7809" w:rsidRPr="007B5276">
        <w:rPr>
          <w:b/>
          <w:lang w:val="en-GB"/>
        </w:rPr>
        <w:t xml:space="preserve"> following the sample collection). </w:t>
      </w:r>
    </w:p>
    <w:p w14:paraId="64262DF4" w14:textId="77777777" w:rsidR="009D0B94" w:rsidRPr="007B5276" w:rsidRDefault="009D0B94" w:rsidP="009D0B94">
      <w:pPr>
        <w:pStyle w:val="Titre2"/>
        <w:rPr>
          <w:lang w:val="en-GB"/>
        </w:rPr>
      </w:pPr>
      <w:bookmarkStart w:id="12" w:name="_Toc420081177"/>
      <w:bookmarkStart w:id="13" w:name="_Toc448850380"/>
      <w:r w:rsidRPr="007B5276">
        <w:rPr>
          <w:lang w:val="en-GB"/>
        </w:rPr>
        <w:t xml:space="preserve">Water </w:t>
      </w:r>
      <w:bookmarkEnd w:id="12"/>
      <w:r w:rsidR="007B5276" w:rsidRPr="007B5276">
        <w:rPr>
          <w:lang w:val="en-GB"/>
        </w:rPr>
        <w:t>sample preparation and analysis</w:t>
      </w:r>
      <w:r w:rsidR="00500041" w:rsidRPr="007B5276">
        <w:rPr>
          <w:lang w:val="en-GB"/>
        </w:rPr>
        <w:t xml:space="preserve"> (</w:t>
      </w:r>
      <w:r w:rsidR="007B5276" w:rsidRPr="007B5276">
        <w:rPr>
          <w:lang w:val="en-GB"/>
        </w:rPr>
        <w:t>l</w:t>
      </w:r>
      <w:r w:rsidR="00500041" w:rsidRPr="007B5276">
        <w:rPr>
          <w:lang w:val="en-GB"/>
        </w:rPr>
        <w:t>aboratory)</w:t>
      </w:r>
      <w:bookmarkEnd w:id="13"/>
    </w:p>
    <w:p w14:paraId="27BDD158" w14:textId="77777777" w:rsidR="00500041" w:rsidRPr="007B5276" w:rsidRDefault="00500041" w:rsidP="00500041">
      <w:pPr>
        <w:jc w:val="both"/>
        <w:rPr>
          <w:lang w:val="en-GB"/>
        </w:rPr>
      </w:pPr>
      <w:r w:rsidRPr="007B5276">
        <w:rPr>
          <w:lang w:val="en-GB"/>
        </w:rPr>
        <w:t>The main target analyses in water samples are:</w:t>
      </w:r>
    </w:p>
    <w:p w14:paraId="3814DF6E" w14:textId="77777777" w:rsidR="00500041" w:rsidRPr="007B5276" w:rsidRDefault="00500041" w:rsidP="001A5CF5">
      <w:pPr>
        <w:pStyle w:val="Paragraphedeliste"/>
        <w:numPr>
          <w:ilvl w:val="0"/>
          <w:numId w:val="22"/>
        </w:numPr>
        <w:jc w:val="both"/>
        <w:rPr>
          <w:lang w:val="en-GB"/>
        </w:rPr>
      </w:pPr>
      <w:proofErr w:type="spellStart"/>
      <w:r w:rsidRPr="007B5276">
        <w:rPr>
          <w:lang w:val="en-GB"/>
        </w:rPr>
        <w:t>Metolachlor</w:t>
      </w:r>
      <w:proofErr w:type="spellEnd"/>
      <w:r w:rsidRPr="007B5276">
        <w:rPr>
          <w:lang w:val="en-GB"/>
        </w:rPr>
        <w:t>, ESA and OXA concentrations (liquid and sorbed phase)</w:t>
      </w:r>
    </w:p>
    <w:p w14:paraId="13CC5D39" w14:textId="77777777" w:rsidR="00500041" w:rsidRPr="007B5276" w:rsidRDefault="00500041" w:rsidP="001A5CF5">
      <w:pPr>
        <w:pStyle w:val="Paragraphedeliste"/>
        <w:numPr>
          <w:ilvl w:val="0"/>
          <w:numId w:val="22"/>
        </w:numPr>
        <w:jc w:val="both"/>
        <w:rPr>
          <w:lang w:val="en-GB"/>
        </w:rPr>
      </w:pPr>
      <w:proofErr w:type="spellStart"/>
      <w:r w:rsidRPr="007B5276">
        <w:rPr>
          <w:lang w:val="en-GB"/>
        </w:rPr>
        <w:t>Metolachlor</w:t>
      </w:r>
      <w:proofErr w:type="spellEnd"/>
      <w:r w:rsidRPr="007B5276">
        <w:rPr>
          <w:lang w:val="en-GB"/>
        </w:rPr>
        <w:t xml:space="preserve"> </w:t>
      </w:r>
      <w:proofErr w:type="spellStart"/>
      <w:r w:rsidRPr="007B5276">
        <w:rPr>
          <w:lang w:val="en-GB"/>
        </w:rPr>
        <w:t>steroisomer</w:t>
      </w:r>
      <w:proofErr w:type="spellEnd"/>
      <w:r w:rsidRPr="007B5276">
        <w:rPr>
          <w:lang w:val="en-GB"/>
        </w:rPr>
        <w:t xml:space="preserve"> fractions (x4, unless 2 enantiomers are possible) </w:t>
      </w:r>
    </w:p>
    <w:p w14:paraId="22211A84" w14:textId="77777777" w:rsidR="00500041" w:rsidRPr="007B5276" w:rsidRDefault="00500041" w:rsidP="001A5CF5">
      <w:pPr>
        <w:pStyle w:val="Paragraphedeliste"/>
        <w:numPr>
          <w:ilvl w:val="0"/>
          <w:numId w:val="22"/>
        </w:numPr>
        <w:jc w:val="both"/>
        <w:rPr>
          <w:lang w:val="en-GB"/>
        </w:rPr>
      </w:pPr>
      <w:r w:rsidRPr="007B5276">
        <w:rPr>
          <w:lang w:val="en-GB"/>
        </w:rPr>
        <w:t xml:space="preserve">Isotope signatures (C, N) </w:t>
      </w:r>
    </w:p>
    <w:p w14:paraId="6B030661" w14:textId="77777777" w:rsidR="009D0B94" w:rsidRPr="007B5276" w:rsidRDefault="009D0B94" w:rsidP="00500041">
      <w:pPr>
        <w:jc w:val="both"/>
        <w:rPr>
          <w:b/>
          <w:lang w:val="en-GB"/>
        </w:rPr>
      </w:pPr>
      <w:r w:rsidRPr="007B5276">
        <w:rPr>
          <w:lang w:val="en-GB"/>
        </w:rPr>
        <w:t>Concentration range of target pesticides for method setup</w:t>
      </w:r>
      <w:r w:rsidR="00500041" w:rsidRPr="007B5276">
        <w:rPr>
          <w:lang w:val="en-GB"/>
        </w:rPr>
        <w:t xml:space="preserve"> is</w:t>
      </w:r>
      <w:r w:rsidRPr="007B5276">
        <w:rPr>
          <w:lang w:val="en-GB"/>
        </w:rPr>
        <w:t xml:space="preserve">: </w:t>
      </w:r>
      <w:r w:rsidRPr="007B5276">
        <w:rPr>
          <w:b/>
          <w:lang w:val="en-GB"/>
        </w:rPr>
        <w:t xml:space="preserve">0.1 - 300µg/L  </w:t>
      </w:r>
    </w:p>
    <w:p w14:paraId="6E189B91" w14:textId="77777777" w:rsidR="00500041" w:rsidRPr="007B5276" w:rsidRDefault="00500041" w:rsidP="00500041">
      <w:pPr>
        <w:jc w:val="both"/>
        <w:rPr>
          <w:lang w:val="en-GB"/>
        </w:rPr>
      </w:pPr>
      <w:r w:rsidRPr="007B5276">
        <w:rPr>
          <w:lang w:val="en-GB"/>
        </w:rPr>
        <w:t xml:space="preserve">However, in addition to the main target analyses in water (1) suspended solids, (2) organic matter content (in suspended solids), (3) key hydro-chemical parameters and (4) total elements are to be measured weekly, except for #4, which is to be obtained only for detailed soil sampling campaign dates (i.e. x4 times per season). </w:t>
      </w:r>
    </w:p>
    <w:p w14:paraId="4114EBE8" w14:textId="77777777" w:rsidR="00500041" w:rsidRPr="007B5276" w:rsidRDefault="00500041" w:rsidP="00500041">
      <w:pPr>
        <w:jc w:val="both"/>
        <w:rPr>
          <w:lang w:val="en-GB"/>
        </w:rPr>
      </w:pPr>
      <w:r w:rsidRPr="007B5276">
        <w:rPr>
          <w:lang w:val="en-GB"/>
        </w:rPr>
        <w:t>The following diagram summarizes the water analysis requirements</w:t>
      </w:r>
      <w:r w:rsidR="007B5276" w:rsidRPr="007B5276">
        <w:rPr>
          <w:lang w:val="en-GB"/>
        </w:rPr>
        <w:t xml:space="preserve">. The key steps are described in detailed also below. </w:t>
      </w:r>
    </w:p>
    <w:p w14:paraId="5AAB0237" w14:textId="77777777" w:rsidR="00500041" w:rsidRPr="007B5276" w:rsidRDefault="00500041" w:rsidP="00500041">
      <w:pPr>
        <w:jc w:val="both"/>
        <w:rPr>
          <w:lang w:val="en-GB"/>
        </w:rPr>
      </w:pPr>
    </w:p>
    <w:p w14:paraId="6D80D723" w14:textId="77777777" w:rsidR="00500041" w:rsidRPr="007B5276" w:rsidRDefault="00F32E73" w:rsidP="00D459F1">
      <w:pPr>
        <w:jc w:val="center"/>
        <w:rPr>
          <w:lang w:val="en-GB"/>
        </w:rPr>
        <w:sectPr w:rsidR="00500041" w:rsidRPr="007B5276" w:rsidSect="00500041">
          <w:pgSz w:w="16838" w:h="11906" w:orient="landscape"/>
          <w:pgMar w:top="1418" w:right="1418" w:bottom="1418" w:left="1418" w:header="709" w:footer="709" w:gutter="0"/>
          <w:cols w:space="708"/>
          <w:docGrid w:linePitch="360"/>
        </w:sectPr>
      </w:pPr>
      <w:r>
        <w:object w:dxaOrig="11700" w:dyaOrig="10606" w14:anchorId="06C96A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9.6pt;height:453.95pt" o:ole="">
            <v:imagedata r:id="rId15" o:title=""/>
          </v:shape>
          <o:OLEObject Type="Embed" ProgID="Visio.Drawing.15" ShapeID="_x0000_i1026" DrawAspect="Content" ObjectID="_1526896372" r:id="rId16"/>
        </w:object>
      </w:r>
    </w:p>
    <w:p w14:paraId="02CA4DC8" w14:textId="77777777" w:rsidR="00500041" w:rsidRPr="007B5276" w:rsidRDefault="00500041" w:rsidP="00500041">
      <w:pPr>
        <w:jc w:val="both"/>
        <w:rPr>
          <w:lang w:val="en-GB"/>
        </w:rPr>
      </w:pPr>
      <w:r w:rsidRPr="007B5276">
        <w:rPr>
          <w:lang w:val="en-GB"/>
        </w:rPr>
        <w:lastRenderedPageBreak/>
        <w:t xml:space="preserve">  </w:t>
      </w:r>
    </w:p>
    <w:p w14:paraId="2616B312" w14:textId="77777777" w:rsidR="009D0B94" w:rsidRDefault="009D0B94" w:rsidP="009D0B94">
      <w:pPr>
        <w:pStyle w:val="Titre2"/>
        <w:rPr>
          <w:lang w:val="en-GB"/>
        </w:rPr>
      </w:pPr>
      <w:bookmarkStart w:id="14" w:name="_Toc420081178"/>
      <w:bookmarkStart w:id="15" w:name="_Toc448850381"/>
      <w:r w:rsidRPr="007B5276">
        <w:rPr>
          <w:lang w:val="en-GB"/>
        </w:rPr>
        <w:t>Water filtration: as soon as possible after sampling</w:t>
      </w:r>
      <w:bookmarkEnd w:id="14"/>
      <w:bookmarkEnd w:id="15"/>
    </w:p>
    <w:p w14:paraId="4FE082F8" w14:textId="77777777" w:rsidR="00934900" w:rsidRPr="00934900" w:rsidRDefault="00934900" w:rsidP="00934900">
      <w:pPr>
        <w:rPr>
          <w:lang w:val="en-GB"/>
        </w:rPr>
      </w:pPr>
      <w:r w:rsidRPr="00934900">
        <w:rPr>
          <w:lang w:val="en-GB"/>
        </w:rPr>
        <w:t xml:space="preserve">Before any filtration takes place </w:t>
      </w:r>
      <w:r w:rsidRPr="00934900">
        <w:rPr>
          <w:b/>
          <w:lang w:val="en-GB"/>
        </w:rPr>
        <w:t>conditioning</w:t>
      </w:r>
      <w:r w:rsidRPr="00934900">
        <w:rPr>
          <w:lang w:val="en-GB"/>
        </w:rPr>
        <w:t xml:space="preserve"> of the material needs to be conducted. </w:t>
      </w:r>
      <w:r>
        <w:rPr>
          <w:lang w:val="en-GB"/>
        </w:rPr>
        <w:t>The procedure is described below:</w:t>
      </w:r>
    </w:p>
    <w:p w14:paraId="730D553C" w14:textId="77777777" w:rsidR="00934900" w:rsidRPr="00E94FEF" w:rsidRDefault="00934900" w:rsidP="001A5CF5">
      <w:pPr>
        <w:pStyle w:val="Paragraphedeliste"/>
        <w:numPr>
          <w:ilvl w:val="0"/>
          <w:numId w:val="25"/>
        </w:numPr>
        <w:jc w:val="both"/>
        <w:rPr>
          <w:lang w:val="fr-FR"/>
        </w:rPr>
      </w:pPr>
      <w:r w:rsidRPr="00D459F1">
        <w:rPr>
          <w:lang w:val="fr-FR"/>
        </w:rPr>
        <w:t>In</w:t>
      </w:r>
      <w:r w:rsidRPr="00E94FEF">
        <w:rPr>
          <w:lang w:val="fr-FR"/>
        </w:rPr>
        <w:t>staller l’unité de filtration sur une paillasse ou dans un endroit propre et sec.</w:t>
      </w:r>
    </w:p>
    <w:p w14:paraId="618BC346" w14:textId="77777777" w:rsidR="00934900" w:rsidRPr="00E94FEF" w:rsidRDefault="00934900" w:rsidP="001A5CF5">
      <w:pPr>
        <w:pStyle w:val="Paragraphedeliste"/>
        <w:numPr>
          <w:ilvl w:val="0"/>
          <w:numId w:val="25"/>
        </w:numPr>
        <w:jc w:val="both"/>
        <w:rPr>
          <w:lang w:val="fr-FR"/>
        </w:rPr>
      </w:pPr>
      <w:r w:rsidRPr="00E94FEF">
        <w:rPr>
          <w:lang w:val="fr-FR"/>
        </w:rPr>
        <w:t xml:space="preserve">Mettre un filtre dans l’une des 2 unités en </w:t>
      </w:r>
      <w:del w:id="16" w:author="wisselmann" w:date="2016-04-11T11:14:00Z">
        <w:r w:rsidRPr="00E94FEF" w:rsidDel="003747DC">
          <w:rPr>
            <w:lang w:val="fr-FR"/>
          </w:rPr>
          <w:delText>PTFE</w:delText>
        </w:r>
      </w:del>
      <w:ins w:id="17" w:author="wisselmann" w:date="2016-04-11T11:14:00Z">
        <w:r w:rsidR="003747DC">
          <w:rPr>
            <w:lang w:val="fr-FR"/>
          </w:rPr>
          <w:t>verre</w:t>
        </w:r>
      </w:ins>
      <w:r w:rsidRPr="00E94FEF">
        <w:rPr>
          <w:lang w:val="fr-FR"/>
        </w:rPr>
        <w:t xml:space="preserve">. Utilisez une pince en </w:t>
      </w:r>
      <w:del w:id="18" w:author="wisselmann" w:date="2016-04-11T11:14:00Z">
        <w:r w:rsidRPr="00E94FEF" w:rsidDel="003747DC">
          <w:rPr>
            <w:lang w:val="fr-FR"/>
          </w:rPr>
          <w:delText xml:space="preserve">plastique </w:delText>
        </w:r>
      </w:del>
      <w:ins w:id="19" w:author="wisselmann" w:date="2016-04-11T11:14:00Z">
        <w:r w:rsidR="003747DC">
          <w:rPr>
            <w:lang w:val="fr-FR"/>
          </w:rPr>
          <w:t>méta</w:t>
        </w:r>
      </w:ins>
      <w:ins w:id="20" w:author="wisselmann" w:date="2016-04-11T11:15:00Z">
        <w:r w:rsidR="003747DC">
          <w:rPr>
            <w:lang w:val="fr-FR"/>
          </w:rPr>
          <w:t>l</w:t>
        </w:r>
      </w:ins>
      <w:ins w:id="21" w:author="wisselmann" w:date="2016-04-11T11:14:00Z">
        <w:r w:rsidR="003747DC" w:rsidRPr="00E94FEF">
          <w:rPr>
            <w:lang w:val="fr-FR"/>
          </w:rPr>
          <w:t xml:space="preserve"> </w:t>
        </w:r>
      </w:ins>
      <w:r w:rsidRPr="00E94FEF">
        <w:rPr>
          <w:lang w:val="fr-FR"/>
        </w:rPr>
        <w:t xml:space="preserve">pour cela. Faire une filtration avec le col de filtration rempli d’eau ultra-pure ou </w:t>
      </w:r>
      <w:proofErr w:type="spellStart"/>
      <w:r w:rsidRPr="00E94FEF">
        <w:rPr>
          <w:lang w:val="fr-FR"/>
        </w:rPr>
        <w:t>Elix</w:t>
      </w:r>
      <w:proofErr w:type="spellEnd"/>
      <w:r w:rsidRPr="00E94FEF">
        <w:rPr>
          <w:lang w:val="fr-FR"/>
        </w:rPr>
        <w:t>. Démonter le récipient collecteur de l’unité de filtration afin de bien pouvoir faire passer l’eau sur toutes les parois de l’unité. Jeter l’eau. Récupérez le filtre et le mettre sur l’autre unité. La première servira au rinçage des filtres et la seconde à la filtration des échantillons.</w:t>
      </w:r>
    </w:p>
    <w:p w14:paraId="49CF4499" w14:textId="77777777" w:rsidR="00934900" w:rsidRPr="00E94FEF" w:rsidRDefault="00934900" w:rsidP="001A5CF5">
      <w:pPr>
        <w:pStyle w:val="Paragraphedeliste"/>
        <w:numPr>
          <w:ilvl w:val="0"/>
          <w:numId w:val="25"/>
        </w:numPr>
        <w:jc w:val="both"/>
        <w:rPr>
          <w:lang w:val="fr-FR"/>
        </w:rPr>
      </w:pPr>
      <w:r w:rsidRPr="00E94FEF">
        <w:rPr>
          <w:lang w:val="fr-FR"/>
        </w:rPr>
        <w:t>Remonter le tout. Mélangez l’échantillon à filtrer et le filtrer avec le col de filtration rempli à moitié avec l’échantillon. Procédez de la même façon qu’avec l’eau ultra-pure (démontage de la partie inférieure afin de bien conditionner toute l’unité. Conditionner également le flacon en PP recevant le filtrat. Jetez l’échantillon ainsi que le filtre et remonter).</w:t>
      </w:r>
    </w:p>
    <w:p w14:paraId="2F877833" w14:textId="77777777" w:rsidR="00934900" w:rsidRDefault="00934900" w:rsidP="001A5CF5">
      <w:pPr>
        <w:pStyle w:val="Paragraphedeliste"/>
        <w:numPr>
          <w:ilvl w:val="0"/>
          <w:numId w:val="25"/>
        </w:numPr>
        <w:jc w:val="both"/>
        <w:rPr>
          <w:lang w:val="fr-FR"/>
        </w:rPr>
      </w:pPr>
      <w:r w:rsidRPr="00E94FEF">
        <w:rPr>
          <w:lang w:val="fr-FR"/>
        </w:rPr>
        <w:t>Garder au minimum 15 ml brut à mettre dans des flacons PP (situés dans les armoires de la mezzanine du laboratoir</w:t>
      </w:r>
      <w:r w:rsidR="00C173B1">
        <w:rPr>
          <w:lang w:val="fr-FR"/>
        </w:rPr>
        <w:t>e). Bien étiqueter ces flacons</w:t>
      </w:r>
      <w:r w:rsidRPr="00E94FEF">
        <w:rPr>
          <w:lang w:val="fr-FR"/>
        </w:rPr>
        <w:t xml:space="preserve"> et les mettre au frais.</w:t>
      </w:r>
    </w:p>
    <w:p w14:paraId="7B1B1577" w14:textId="77777777" w:rsidR="00934900" w:rsidRPr="00934900" w:rsidRDefault="00934900" w:rsidP="00934900">
      <w:pPr>
        <w:pStyle w:val="Paragraphedeliste"/>
        <w:jc w:val="both"/>
        <w:rPr>
          <w:lang w:val="fr-FR"/>
        </w:rPr>
      </w:pPr>
    </w:p>
    <w:p w14:paraId="5913675F" w14:textId="77777777" w:rsidR="007B5276" w:rsidRPr="00E95FE8" w:rsidRDefault="00E95FE8" w:rsidP="00E95FE8">
      <w:pPr>
        <w:rPr>
          <w:b/>
          <w:lang w:val="en-GB"/>
        </w:rPr>
      </w:pPr>
      <w:r>
        <w:rPr>
          <w:b/>
          <w:lang w:val="en-GB"/>
        </w:rPr>
        <w:t>Analysis</w:t>
      </w:r>
      <w:r w:rsidRPr="00E95FE8">
        <w:rPr>
          <w:b/>
          <w:lang w:val="en-GB"/>
        </w:rPr>
        <w:t xml:space="preserve"> I. </w:t>
      </w:r>
      <w:r w:rsidR="007B5276" w:rsidRPr="00E95FE8">
        <w:rPr>
          <w:b/>
          <w:lang w:val="en-GB"/>
        </w:rPr>
        <w:t xml:space="preserve">Suspended Solids &amp; Organic Matter </w:t>
      </w:r>
      <w:r w:rsidR="00934900" w:rsidRPr="00E95FE8">
        <w:rPr>
          <w:b/>
          <w:lang w:val="en-GB"/>
        </w:rPr>
        <w:t xml:space="preserve">– MES &amp; MO </w:t>
      </w:r>
      <w:r w:rsidR="00E94FEF" w:rsidRPr="00E95FE8">
        <w:rPr>
          <w:b/>
          <w:lang w:val="en-GB"/>
        </w:rPr>
        <w:t>(40 mL)</w:t>
      </w:r>
    </w:p>
    <w:p w14:paraId="58718C24" w14:textId="77777777" w:rsidR="00F572F6" w:rsidRDefault="00F572F6" w:rsidP="00DE2C0B">
      <w:pPr>
        <w:rPr>
          <w:i/>
          <w:lang w:val="fr-FR"/>
        </w:rPr>
      </w:pPr>
      <w:proofErr w:type="spellStart"/>
      <w:r>
        <w:rPr>
          <w:i/>
          <w:lang w:val="fr-FR"/>
        </w:rPr>
        <w:t>Materials</w:t>
      </w:r>
      <w:proofErr w:type="spellEnd"/>
      <w:r>
        <w:rPr>
          <w:i/>
          <w:lang w:val="fr-FR"/>
        </w:rPr>
        <w:t>:</w:t>
      </w:r>
    </w:p>
    <w:p w14:paraId="171A18BF" w14:textId="77777777" w:rsidR="00F572F6" w:rsidRPr="00DE2C0B" w:rsidRDefault="00F572F6" w:rsidP="001A5CF5">
      <w:pPr>
        <w:pStyle w:val="Paragraphedeliste"/>
        <w:numPr>
          <w:ilvl w:val="0"/>
          <w:numId w:val="24"/>
        </w:numPr>
        <w:rPr>
          <w:lang w:val="fr-FR"/>
        </w:rPr>
      </w:pPr>
      <w:r w:rsidRPr="00E94FEF">
        <w:rPr>
          <w:lang w:val="fr-FR"/>
        </w:rPr>
        <w:t>Filtres 0,</w:t>
      </w:r>
      <w:r>
        <w:rPr>
          <w:lang w:val="fr-FR"/>
        </w:rPr>
        <w:t>7</w:t>
      </w:r>
      <w:r w:rsidRPr="00E94FEF">
        <w:rPr>
          <w:lang w:val="fr-FR"/>
        </w:rPr>
        <w:t xml:space="preserve"> µm de porosité et 47 mm  de diamètre en </w:t>
      </w:r>
      <w:r>
        <w:rPr>
          <w:lang w:val="fr-FR"/>
        </w:rPr>
        <w:t>verre</w:t>
      </w:r>
      <w:r w:rsidRPr="00E94FEF">
        <w:rPr>
          <w:lang w:val="fr-FR"/>
        </w:rPr>
        <w:t>.</w:t>
      </w:r>
    </w:p>
    <w:p w14:paraId="5F341ECB" w14:textId="77777777" w:rsidR="00F572F6" w:rsidRPr="00F572F6" w:rsidRDefault="00F572F6" w:rsidP="001A5CF5">
      <w:pPr>
        <w:pStyle w:val="Paragraphedeliste"/>
        <w:numPr>
          <w:ilvl w:val="0"/>
          <w:numId w:val="24"/>
        </w:numPr>
        <w:rPr>
          <w:lang w:val="fr-FR"/>
        </w:rPr>
      </w:pPr>
      <w:r w:rsidRPr="00F572F6">
        <w:rPr>
          <w:lang w:val="fr-FR"/>
        </w:rPr>
        <w:t>Un flacon d’un demi-litre en verre brun (dans mezzanine du laboratoire au premier étage).</w:t>
      </w:r>
    </w:p>
    <w:p w14:paraId="6D8E2F8E" w14:textId="77777777" w:rsidR="00F572F6" w:rsidRPr="00F572F6" w:rsidRDefault="00F572F6" w:rsidP="001A5CF5">
      <w:pPr>
        <w:pStyle w:val="Paragraphedeliste"/>
        <w:numPr>
          <w:ilvl w:val="0"/>
          <w:numId w:val="24"/>
        </w:numPr>
        <w:rPr>
          <w:lang w:val="fr-FR"/>
        </w:rPr>
      </w:pPr>
      <w:r w:rsidRPr="00F572F6">
        <w:rPr>
          <w:lang w:val="fr-FR"/>
        </w:rPr>
        <w:t xml:space="preserve">Eau ultra-pure ou </w:t>
      </w:r>
      <w:proofErr w:type="spellStart"/>
      <w:r w:rsidRPr="00F572F6">
        <w:rPr>
          <w:lang w:val="fr-FR"/>
        </w:rPr>
        <w:t>Elix</w:t>
      </w:r>
      <w:proofErr w:type="spellEnd"/>
      <w:r w:rsidRPr="00F572F6">
        <w:rPr>
          <w:lang w:val="fr-FR"/>
        </w:rPr>
        <w:t>.</w:t>
      </w:r>
    </w:p>
    <w:p w14:paraId="02C34450" w14:textId="77777777" w:rsidR="00F572F6" w:rsidRPr="00F572F6" w:rsidRDefault="00F572F6" w:rsidP="001A5CF5">
      <w:pPr>
        <w:pStyle w:val="Paragraphedeliste"/>
        <w:numPr>
          <w:ilvl w:val="0"/>
          <w:numId w:val="24"/>
        </w:numPr>
        <w:rPr>
          <w:lang w:val="fr-FR"/>
        </w:rPr>
      </w:pPr>
      <w:r w:rsidRPr="00F572F6">
        <w:rPr>
          <w:lang w:val="fr-FR"/>
        </w:rPr>
        <w:t>Coupelle + étuve + four</w:t>
      </w:r>
    </w:p>
    <w:p w14:paraId="18206FEE" w14:textId="77777777" w:rsidR="00F572F6" w:rsidRPr="00F572F6" w:rsidRDefault="00E95FE8" w:rsidP="001A5CF5">
      <w:pPr>
        <w:pStyle w:val="Paragraphedeliste"/>
        <w:numPr>
          <w:ilvl w:val="0"/>
          <w:numId w:val="24"/>
        </w:numPr>
        <w:rPr>
          <w:lang w:val="fr-FR"/>
        </w:rPr>
      </w:pPr>
      <w:r>
        <w:rPr>
          <w:lang w:val="fr-FR"/>
        </w:rPr>
        <w:t>1</w:t>
      </w:r>
      <w:r w:rsidR="00F572F6" w:rsidRPr="00F572F6">
        <w:rPr>
          <w:lang w:val="fr-FR"/>
        </w:rPr>
        <w:t xml:space="preserve"> tube Falcon propre.</w:t>
      </w:r>
    </w:p>
    <w:p w14:paraId="2F72C027" w14:textId="77777777" w:rsidR="00F572F6" w:rsidRPr="00F572F6" w:rsidRDefault="00F572F6" w:rsidP="001A5CF5">
      <w:pPr>
        <w:pStyle w:val="Paragraphedeliste"/>
        <w:numPr>
          <w:ilvl w:val="0"/>
          <w:numId w:val="24"/>
        </w:numPr>
        <w:rPr>
          <w:lang w:val="fr-FR"/>
        </w:rPr>
      </w:pPr>
      <w:r w:rsidRPr="00F572F6">
        <w:rPr>
          <w:lang w:val="fr-FR"/>
        </w:rPr>
        <w:t>Eprouvette en verre</w:t>
      </w:r>
    </w:p>
    <w:p w14:paraId="6042559C" w14:textId="77777777" w:rsidR="00F572F6" w:rsidRPr="00F572F6" w:rsidRDefault="00F572F6" w:rsidP="001A5CF5">
      <w:pPr>
        <w:pStyle w:val="Paragraphedeliste"/>
        <w:numPr>
          <w:ilvl w:val="0"/>
          <w:numId w:val="24"/>
        </w:numPr>
        <w:rPr>
          <w:lang w:val="fr-FR"/>
        </w:rPr>
      </w:pPr>
      <w:r w:rsidRPr="00F572F6">
        <w:rPr>
          <w:lang w:val="fr-FR"/>
        </w:rPr>
        <w:t>Pince en fer</w:t>
      </w:r>
    </w:p>
    <w:p w14:paraId="6BDB1969" w14:textId="77777777" w:rsidR="00DE2C0B" w:rsidRDefault="00DE2C0B" w:rsidP="00DE2C0B">
      <w:pPr>
        <w:rPr>
          <w:i/>
          <w:lang w:val="fr-FR"/>
        </w:rPr>
      </w:pPr>
      <w:proofErr w:type="spellStart"/>
      <w:r w:rsidRPr="00E94FEF">
        <w:rPr>
          <w:i/>
          <w:lang w:val="fr-FR"/>
        </w:rPr>
        <w:t>Procedure</w:t>
      </w:r>
      <w:proofErr w:type="spellEnd"/>
      <w:r w:rsidRPr="00E94FEF">
        <w:rPr>
          <w:i/>
          <w:lang w:val="fr-FR"/>
        </w:rPr>
        <w:t>:</w:t>
      </w:r>
    </w:p>
    <w:p w14:paraId="4F6AC5E2" w14:textId="77777777" w:rsidR="00E95FE8" w:rsidRDefault="00DE2C0B" w:rsidP="001A5CF5">
      <w:pPr>
        <w:pStyle w:val="Paragraphedeliste"/>
        <w:numPr>
          <w:ilvl w:val="0"/>
          <w:numId w:val="25"/>
        </w:numPr>
        <w:jc w:val="both"/>
        <w:rPr>
          <w:lang w:val="fr-FR"/>
        </w:rPr>
      </w:pPr>
      <w:r w:rsidRPr="00DE2C0B">
        <w:rPr>
          <w:highlight w:val="green"/>
          <w:lang w:val="fr-FR"/>
        </w:rPr>
        <w:t xml:space="preserve">Filtrer </w:t>
      </w:r>
      <w:r>
        <w:rPr>
          <w:highlight w:val="green"/>
          <w:lang w:val="fr-FR"/>
        </w:rPr>
        <w:t>40</w:t>
      </w:r>
      <w:r w:rsidRPr="00DE2C0B">
        <w:rPr>
          <w:highlight w:val="green"/>
          <w:lang w:val="fr-FR"/>
        </w:rPr>
        <w:t xml:space="preserve"> ml</w:t>
      </w:r>
      <w:r w:rsidRPr="00E94FEF">
        <w:rPr>
          <w:lang w:val="fr-FR"/>
        </w:rPr>
        <w:t xml:space="preserve"> </w:t>
      </w:r>
      <w:r>
        <w:rPr>
          <w:lang w:val="fr-FR"/>
        </w:rPr>
        <w:t>(</w:t>
      </w:r>
      <w:r w:rsidRPr="00E94FEF">
        <w:rPr>
          <w:lang w:val="fr-FR"/>
        </w:rPr>
        <w:t>0,</w:t>
      </w:r>
      <w:r>
        <w:rPr>
          <w:lang w:val="fr-FR"/>
        </w:rPr>
        <w:t>7</w:t>
      </w:r>
      <w:r w:rsidRPr="00E94FEF">
        <w:rPr>
          <w:lang w:val="fr-FR"/>
        </w:rPr>
        <w:t xml:space="preserve"> µm</w:t>
      </w:r>
      <w:r>
        <w:rPr>
          <w:lang w:val="fr-FR"/>
        </w:rPr>
        <w:t>)</w:t>
      </w:r>
      <w:r w:rsidRPr="00E94FEF">
        <w:rPr>
          <w:lang w:val="fr-FR"/>
        </w:rPr>
        <w:t xml:space="preserve"> avec une unité en </w:t>
      </w:r>
      <w:r>
        <w:rPr>
          <w:lang w:val="fr-FR"/>
        </w:rPr>
        <w:t>verre</w:t>
      </w:r>
      <w:r w:rsidRPr="00E94FEF">
        <w:rPr>
          <w:lang w:val="fr-FR"/>
        </w:rPr>
        <w:t xml:space="preserve"> (en prenant soin d’avoir rincé le filtre avec 200 ou 250 ml d’eau ultra-pure ou </w:t>
      </w:r>
      <w:proofErr w:type="spellStart"/>
      <w:r w:rsidRPr="00E94FEF">
        <w:rPr>
          <w:lang w:val="fr-FR"/>
        </w:rPr>
        <w:t>désionisée</w:t>
      </w:r>
      <w:proofErr w:type="spellEnd"/>
      <w:r w:rsidRPr="00E94FEF">
        <w:rPr>
          <w:lang w:val="fr-FR"/>
        </w:rPr>
        <w:t xml:space="preserve"> avant la filtration</w:t>
      </w:r>
      <w:r>
        <w:rPr>
          <w:lang w:val="fr-FR"/>
        </w:rPr>
        <w:t xml:space="preserve"> – i.e. </w:t>
      </w:r>
      <w:proofErr w:type="spellStart"/>
      <w:r>
        <w:rPr>
          <w:lang w:val="fr-FR"/>
        </w:rPr>
        <w:t>conditioning</w:t>
      </w:r>
      <w:proofErr w:type="spellEnd"/>
      <w:r w:rsidRPr="00E94FEF">
        <w:rPr>
          <w:lang w:val="fr-FR"/>
        </w:rPr>
        <w:t xml:space="preserve">). </w:t>
      </w:r>
    </w:p>
    <w:p w14:paraId="4E3648F1" w14:textId="77777777" w:rsidR="00E95FE8" w:rsidRDefault="00E95FE8" w:rsidP="001A5CF5">
      <w:pPr>
        <w:pStyle w:val="Paragraphedeliste"/>
        <w:numPr>
          <w:ilvl w:val="0"/>
          <w:numId w:val="25"/>
        </w:numPr>
        <w:jc w:val="both"/>
        <w:rPr>
          <w:lang w:val="fr-FR"/>
        </w:rPr>
      </w:pPr>
      <w:r w:rsidRPr="00E95FE8">
        <w:rPr>
          <w:lang w:val="fr-FR"/>
        </w:rPr>
        <w:t xml:space="preserve">Peser une coupelle propre, mettre ce filtre dans la coupelle à l’étuve. Une fois le filtre sec, peser l’ensemble. </w:t>
      </w:r>
    </w:p>
    <w:p w14:paraId="1399173A" w14:textId="77777777" w:rsidR="00F572F6" w:rsidRDefault="00DE2C0B" w:rsidP="001A5CF5">
      <w:pPr>
        <w:pStyle w:val="Paragraphedeliste"/>
        <w:numPr>
          <w:ilvl w:val="0"/>
          <w:numId w:val="25"/>
        </w:numPr>
        <w:jc w:val="both"/>
        <w:rPr>
          <w:lang w:val="fr-FR"/>
        </w:rPr>
      </w:pPr>
      <w:r w:rsidRPr="00E94FEF">
        <w:rPr>
          <w:lang w:val="fr-FR"/>
        </w:rPr>
        <w:t>Mettre 15 ml dans un flacon en PP, bien étiqueter (</w:t>
      </w:r>
      <w:proofErr w:type="spellStart"/>
      <w:r w:rsidRPr="00934900">
        <w:rPr>
          <w:highlight w:val="yellow"/>
          <w:lang w:val="fr-FR"/>
        </w:rPr>
        <w:t>Sarah’s</w:t>
      </w:r>
      <w:proofErr w:type="spellEnd"/>
      <w:r w:rsidRPr="00934900">
        <w:rPr>
          <w:highlight w:val="yellow"/>
          <w:lang w:val="fr-FR"/>
        </w:rPr>
        <w:t xml:space="preserve"> </w:t>
      </w:r>
      <w:proofErr w:type="spellStart"/>
      <w:r w:rsidRPr="00934900">
        <w:rPr>
          <w:highlight w:val="yellow"/>
          <w:lang w:val="fr-FR"/>
        </w:rPr>
        <w:t>ettiquettes</w:t>
      </w:r>
      <w:proofErr w:type="spellEnd"/>
      <w:r w:rsidRPr="00934900">
        <w:rPr>
          <w:highlight w:val="yellow"/>
          <w:lang w:val="fr-FR"/>
        </w:rPr>
        <w:t>)</w:t>
      </w:r>
      <w:r w:rsidRPr="00E94FEF">
        <w:rPr>
          <w:lang w:val="fr-FR"/>
        </w:rPr>
        <w:t xml:space="preserve"> et conserver au frais. Conserver ce filtre pour les MES</w:t>
      </w:r>
      <w:r w:rsidR="00F572F6">
        <w:rPr>
          <w:lang w:val="fr-FR"/>
        </w:rPr>
        <w:t xml:space="preserve"> et le MO</w:t>
      </w:r>
      <w:r w:rsidRPr="00E94FEF">
        <w:rPr>
          <w:lang w:val="fr-FR"/>
        </w:rPr>
        <w:t>.</w:t>
      </w:r>
    </w:p>
    <w:p w14:paraId="731CBF18" w14:textId="77777777" w:rsidR="00C173B1" w:rsidRDefault="00E95FE8" w:rsidP="001A5CF5">
      <w:pPr>
        <w:pStyle w:val="Paragraphedeliste"/>
        <w:numPr>
          <w:ilvl w:val="0"/>
          <w:numId w:val="25"/>
        </w:numPr>
        <w:jc w:val="both"/>
        <w:rPr>
          <w:lang w:val="fr-FR"/>
        </w:rPr>
      </w:pPr>
      <w:r w:rsidRPr="00E95FE8">
        <w:rPr>
          <w:lang w:val="fr-FR"/>
        </w:rPr>
        <w:t xml:space="preserve">Filtrer ensuite sur ce filtre en verre les 40 </w:t>
      </w:r>
      <w:proofErr w:type="spellStart"/>
      <w:r w:rsidRPr="00E95FE8">
        <w:rPr>
          <w:lang w:val="fr-FR"/>
        </w:rPr>
        <w:t>mL</w:t>
      </w:r>
      <w:proofErr w:type="spellEnd"/>
      <w:r w:rsidRPr="00E95FE8">
        <w:rPr>
          <w:lang w:val="fr-FR"/>
        </w:rPr>
        <w:t xml:space="preserve"> d’échantillon mis de côté (noter le volume exacte). </w:t>
      </w:r>
    </w:p>
    <w:p w14:paraId="30DBF04F" w14:textId="77777777" w:rsidR="00E95FE8" w:rsidRDefault="00E95FE8" w:rsidP="001A5CF5">
      <w:pPr>
        <w:pStyle w:val="Paragraphedeliste"/>
        <w:numPr>
          <w:ilvl w:val="0"/>
          <w:numId w:val="25"/>
        </w:numPr>
        <w:jc w:val="both"/>
        <w:rPr>
          <w:lang w:val="fr-FR"/>
        </w:rPr>
      </w:pPr>
      <w:r w:rsidRPr="00E95FE8">
        <w:rPr>
          <w:lang w:val="fr-FR"/>
        </w:rPr>
        <w:t>Sécher 2 h à 105 °C. Peser pour obtenir la masse de MES puis mettre dans le four 16 h à 375 °C. Peser à nouveau l’ensemble pour avoir la masse de MO. Bien étiqueter les flacons de filtrat (</w:t>
      </w:r>
      <w:proofErr w:type="spellStart"/>
      <w:r w:rsidR="00C173B1" w:rsidRPr="00934900">
        <w:rPr>
          <w:highlight w:val="yellow"/>
          <w:lang w:val="fr-FR"/>
        </w:rPr>
        <w:t>Sarah’s</w:t>
      </w:r>
      <w:proofErr w:type="spellEnd"/>
      <w:r w:rsidR="00C173B1" w:rsidRPr="00934900">
        <w:rPr>
          <w:highlight w:val="yellow"/>
          <w:lang w:val="fr-FR"/>
        </w:rPr>
        <w:t xml:space="preserve"> </w:t>
      </w:r>
      <w:proofErr w:type="spellStart"/>
      <w:r w:rsidR="00C173B1" w:rsidRPr="00934900">
        <w:rPr>
          <w:highlight w:val="yellow"/>
          <w:lang w:val="fr-FR"/>
        </w:rPr>
        <w:t>ettiquettes</w:t>
      </w:r>
      <w:proofErr w:type="spellEnd"/>
      <w:r w:rsidRPr="00E95FE8">
        <w:rPr>
          <w:lang w:val="fr-FR"/>
        </w:rPr>
        <w:t>) et les tubes Falcon recevant les filtres (</w:t>
      </w:r>
      <w:proofErr w:type="spellStart"/>
      <w:r w:rsidR="00C173B1" w:rsidRPr="00934900">
        <w:rPr>
          <w:highlight w:val="yellow"/>
          <w:lang w:val="fr-FR"/>
        </w:rPr>
        <w:t>Sarah’s</w:t>
      </w:r>
      <w:proofErr w:type="spellEnd"/>
      <w:r w:rsidR="00C173B1" w:rsidRPr="00934900">
        <w:rPr>
          <w:highlight w:val="yellow"/>
          <w:lang w:val="fr-FR"/>
        </w:rPr>
        <w:t xml:space="preserve"> </w:t>
      </w:r>
      <w:proofErr w:type="spellStart"/>
      <w:r w:rsidR="00C173B1" w:rsidRPr="00934900">
        <w:rPr>
          <w:highlight w:val="yellow"/>
          <w:lang w:val="fr-FR"/>
        </w:rPr>
        <w:t>ettiquettes</w:t>
      </w:r>
      <w:proofErr w:type="spellEnd"/>
      <w:r w:rsidRPr="00E95FE8">
        <w:rPr>
          <w:lang w:val="fr-FR"/>
        </w:rPr>
        <w:t>).</w:t>
      </w:r>
    </w:p>
    <w:p w14:paraId="009ED275" w14:textId="77777777" w:rsidR="00D459F1" w:rsidRPr="00E95FE8" w:rsidRDefault="00D459F1" w:rsidP="00C173B1">
      <w:pPr>
        <w:pStyle w:val="Paragraphedeliste"/>
        <w:jc w:val="both"/>
        <w:rPr>
          <w:lang w:val="fr-FR"/>
        </w:rPr>
      </w:pPr>
    </w:p>
    <w:p w14:paraId="67FC781E" w14:textId="77777777" w:rsidR="00E95FE8" w:rsidRPr="00E95FE8" w:rsidRDefault="00E95FE8" w:rsidP="00E95FE8">
      <w:pPr>
        <w:rPr>
          <w:b/>
        </w:rPr>
      </w:pPr>
      <w:proofErr w:type="gramStart"/>
      <w:r w:rsidRPr="003747DC">
        <w:rPr>
          <w:b/>
        </w:rPr>
        <w:t>Analysis II.</w:t>
      </w:r>
      <w:proofErr w:type="gramEnd"/>
      <w:r w:rsidRPr="003747DC">
        <w:rPr>
          <w:b/>
        </w:rPr>
        <w:t xml:space="preserve"> </w:t>
      </w:r>
      <w:r w:rsidR="007B5276" w:rsidRPr="00E95FE8">
        <w:rPr>
          <w:b/>
          <w:lang w:val="en-GB"/>
        </w:rPr>
        <w:t>Hydrochemistry</w:t>
      </w:r>
      <w:r w:rsidR="00E94FEF" w:rsidRPr="00E95FE8">
        <w:rPr>
          <w:b/>
          <w:lang w:val="en-GB"/>
        </w:rPr>
        <w:t xml:space="preserve"> (15 mL)</w:t>
      </w:r>
      <w:r w:rsidRPr="00E95FE8">
        <w:rPr>
          <w:b/>
          <w:lang w:val="en-GB"/>
        </w:rPr>
        <w:t xml:space="preserve"> </w:t>
      </w:r>
    </w:p>
    <w:p w14:paraId="5B98F7C8" w14:textId="77777777" w:rsidR="00F572F6" w:rsidRPr="003747DC" w:rsidRDefault="00F572F6" w:rsidP="00F572F6">
      <w:pPr>
        <w:rPr>
          <w:i/>
        </w:rPr>
      </w:pPr>
      <w:r w:rsidRPr="003747DC">
        <w:rPr>
          <w:i/>
        </w:rPr>
        <w:t>Materials:</w:t>
      </w:r>
    </w:p>
    <w:p w14:paraId="166693A4" w14:textId="77777777" w:rsidR="00F572F6" w:rsidRDefault="00F572F6" w:rsidP="001A5CF5">
      <w:pPr>
        <w:pStyle w:val="Paragraphedeliste"/>
        <w:numPr>
          <w:ilvl w:val="0"/>
          <w:numId w:val="24"/>
        </w:numPr>
        <w:rPr>
          <w:lang w:val="fr-FR"/>
        </w:rPr>
      </w:pPr>
      <w:r w:rsidRPr="00E94FEF">
        <w:rPr>
          <w:lang w:val="fr-FR"/>
        </w:rPr>
        <w:t>Filtres 0,45 µm de porosité et 47 mm  de diamètre en acétate de cellulose.</w:t>
      </w:r>
    </w:p>
    <w:p w14:paraId="783AC833" w14:textId="77777777" w:rsidR="00F572F6" w:rsidRPr="00E94FEF" w:rsidRDefault="00F572F6" w:rsidP="001A5CF5">
      <w:pPr>
        <w:pStyle w:val="Paragraphedeliste"/>
        <w:numPr>
          <w:ilvl w:val="0"/>
          <w:numId w:val="24"/>
        </w:numPr>
        <w:rPr>
          <w:lang w:val="fr-FR"/>
        </w:rPr>
      </w:pPr>
      <w:r w:rsidRPr="00E94FEF">
        <w:rPr>
          <w:lang w:val="fr-FR"/>
        </w:rPr>
        <w:t xml:space="preserve">2 unités de filtration en </w:t>
      </w:r>
      <w:r>
        <w:rPr>
          <w:lang w:val="fr-FR"/>
        </w:rPr>
        <w:t xml:space="preserve">verre </w:t>
      </w:r>
      <w:r w:rsidRPr="00E94FEF">
        <w:rPr>
          <w:lang w:val="fr-FR"/>
        </w:rPr>
        <w:t>avec pompe à vide.</w:t>
      </w:r>
    </w:p>
    <w:p w14:paraId="021F53A1" w14:textId="77777777" w:rsidR="00F572F6" w:rsidRPr="00E94FEF" w:rsidRDefault="00F572F6" w:rsidP="001A5CF5">
      <w:pPr>
        <w:pStyle w:val="Paragraphedeliste"/>
        <w:numPr>
          <w:ilvl w:val="0"/>
          <w:numId w:val="24"/>
        </w:numPr>
        <w:rPr>
          <w:lang w:val="fr-FR"/>
        </w:rPr>
      </w:pPr>
      <w:r w:rsidRPr="00E94FEF">
        <w:rPr>
          <w:lang w:val="fr-FR"/>
        </w:rPr>
        <w:lastRenderedPageBreak/>
        <w:t xml:space="preserve">Eau ultra-pure ou </w:t>
      </w:r>
      <w:proofErr w:type="spellStart"/>
      <w:r w:rsidRPr="00E94FEF">
        <w:rPr>
          <w:lang w:val="fr-FR"/>
        </w:rPr>
        <w:t>Elix</w:t>
      </w:r>
      <w:proofErr w:type="spellEnd"/>
      <w:r w:rsidRPr="00E94FEF">
        <w:rPr>
          <w:lang w:val="fr-FR"/>
        </w:rPr>
        <w:t>.</w:t>
      </w:r>
    </w:p>
    <w:p w14:paraId="06D7E7C9" w14:textId="77777777" w:rsidR="00F572F6" w:rsidRPr="00E94FEF" w:rsidRDefault="00F572F6" w:rsidP="001A5CF5">
      <w:pPr>
        <w:pStyle w:val="Paragraphedeliste"/>
        <w:numPr>
          <w:ilvl w:val="0"/>
          <w:numId w:val="24"/>
        </w:numPr>
        <w:rPr>
          <w:lang w:val="fr-FR"/>
        </w:rPr>
      </w:pPr>
      <w:r w:rsidRPr="00E94FEF">
        <w:rPr>
          <w:lang w:val="fr-FR"/>
        </w:rPr>
        <w:t>Flacons PP de 100 ml (situés dans les armoires de la mezzanine du laboratoire).</w:t>
      </w:r>
    </w:p>
    <w:p w14:paraId="23E3C884" w14:textId="77777777" w:rsidR="00F572F6" w:rsidRDefault="00F572F6" w:rsidP="001A5CF5">
      <w:pPr>
        <w:pStyle w:val="Paragraphedeliste"/>
        <w:numPr>
          <w:ilvl w:val="0"/>
          <w:numId w:val="24"/>
        </w:numPr>
      </w:pPr>
      <w:r>
        <w:t>Tubes ICP de 15 ml.</w:t>
      </w:r>
    </w:p>
    <w:p w14:paraId="749026CA" w14:textId="77777777" w:rsidR="00F572F6" w:rsidRPr="00F572F6" w:rsidRDefault="00F572F6" w:rsidP="001A5CF5">
      <w:pPr>
        <w:pStyle w:val="Paragraphedeliste"/>
        <w:numPr>
          <w:ilvl w:val="0"/>
          <w:numId w:val="24"/>
        </w:numPr>
        <w:rPr>
          <w:lang w:val="fr-FR"/>
        </w:rPr>
      </w:pPr>
      <w:r w:rsidRPr="00DE2C0B">
        <w:rPr>
          <w:lang w:val="fr-FR"/>
        </w:rPr>
        <w:t>Acide nitrique concentré (10 ou 15N)</w:t>
      </w:r>
    </w:p>
    <w:p w14:paraId="592D02D6" w14:textId="77777777" w:rsidR="00934900" w:rsidRDefault="00934900" w:rsidP="00934900">
      <w:pPr>
        <w:rPr>
          <w:i/>
          <w:lang w:val="fr-FR"/>
        </w:rPr>
      </w:pPr>
      <w:proofErr w:type="spellStart"/>
      <w:r w:rsidRPr="00E94FEF">
        <w:rPr>
          <w:i/>
          <w:lang w:val="fr-FR"/>
        </w:rPr>
        <w:t>Procedure</w:t>
      </w:r>
      <w:proofErr w:type="spellEnd"/>
      <w:r w:rsidRPr="00E94FEF">
        <w:rPr>
          <w:i/>
          <w:lang w:val="fr-FR"/>
        </w:rPr>
        <w:t>:</w:t>
      </w:r>
    </w:p>
    <w:p w14:paraId="2ED2C01B" w14:textId="77777777" w:rsidR="00934900" w:rsidRPr="00E94FEF" w:rsidRDefault="00934900" w:rsidP="001A5CF5">
      <w:pPr>
        <w:pStyle w:val="Paragraphedeliste"/>
        <w:numPr>
          <w:ilvl w:val="0"/>
          <w:numId w:val="25"/>
        </w:numPr>
        <w:jc w:val="both"/>
        <w:rPr>
          <w:lang w:val="fr-FR"/>
        </w:rPr>
      </w:pPr>
      <w:r w:rsidRPr="00DE2C0B">
        <w:rPr>
          <w:highlight w:val="green"/>
          <w:lang w:val="fr-FR"/>
        </w:rPr>
        <w:t>Filtrer 40 ml</w:t>
      </w:r>
      <w:r w:rsidRPr="00E94FEF">
        <w:rPr>
          <w:lang w:val="fr-FR"/>
        </w:rPr>
        <w:t xml:space="preserve"> </w:t>
      </w:r>
      <w:r w:rsidR="00DE2C0B">
        <w:rPr>
          <w:lang w:val="fr-FR"/>
        </w:rPr>
        <w:t>(</w:t>
      </w:r>
      <w:r w:rsidR="00DE2C0B" w:rsidRPr="00E94FEF">
        <w:rPr>
          <w:lang w:val="fr-FR"/>
        </w:rPr>
        <w:t>0,45 µm</w:t>
      </w:r>
      <w:r w:rsidR="00DE2C0B">
        <w:rPr>
          <w:lang w:val="fr-FR"/>
        </w:rPr>
        <w:t>)</w:t>
      </w:r>
      <w:r w:rsidR="00DE2C0B" w:rsidRPr="00E94FEF">
        <w:rPr>
          <w:lang w:val="fr-FR"/>
        </w:rPr>
        <w:t xml:space="preserve"> </w:t>
      </w:r>
      <w:r w:rsidRPr="00E94FEF">
        <w:rPr>
          <w:lang w:val="fr-FR"/>
        </w:rPr>
        <w:t xml:space="preserve">avec une unité en </w:t>
      </w:r>
      <w:r>
        <w:rPr>
          <w:lang w:val="fr-FR"/>
        </w:rPr>
        <w:t>verre</w:t>
      </w:r>
      <w:r w:rsidRPr="00E94FEF">
        <w:rPr>
          <w:lang w:val="fr-FR"/>
        </w:rPr>
        <w:t xml:space="preserve"> (en prenant soin d’avoir rincé le filtre avec 200 ou 250 ml d’eau ultra-pure ou </w:t>
      </w:r>
      <w:proofErr w:type="spellStart"/>
      <w:r w:rsidRPr="00E94FEF">
        <w:rPr>
          <w:lang w:val="fr-FR"/>
        </w:rPr>
        <w:t>désionisée</w:t>
      </w:r>
      <w:proofErr w:type="spellEnd"/>
      <w:r w:rsidRPr="00E94FEF">
        <w:rPr>
          <w:lang w:val="fr-FR"/>
        </w:rPr>
        <w:t xml:space="preserve"> avant la filtration</w:t>
      </w:r>
      <w:r>
        <w:rPr>
          <w:lang w:val="fr-FR"/>
        </w:rPr>
        <w:t xml:space="preserve"> – i.e. </w:t>
      </w:r>
      <w:proofErr w:type="spellStart"/>
      <w:r>
        <w:rPr>
          <w:lang w:val="fr-FR"/>
        </w:rPr>
        <w:t>conditioning</w:t>
      </w:r>
      <w:proofErr w:type="spellEnd"/>
      <w:r w:rsidRPr="00E94FEF">
        <w:rPr>
          <w:lang w:val="fr-FR"/>
        </w:rPr>
        <w:t xml:space="preserve">). </w:t>
      </w:r>
      <w:r w:rsidRPr="00DE2C0B">
        <w:rPr>
          <w:highlight w:val="green"/>
          <w:lang w:val="fr-FR"/>
        </w:rPr>
        <w:t xml:space="preserve">Mettre 15 ml </w:t>
      </w:r>
      <w:r w:rsidRPr="00E94FEF">
        <w:rPr>
          <w:lang w:val="fr-FR"/>
        </w:rPr>
        <w:t>dans un flacon en PP, bien étiqueter (</w:t>
      </w:r>
      <w:proofErr w:type="spellStart"/>
      <w:r w:rsidRPr="00934900">
        <w:rPr>
          <w:highlight w:val="yellow"/>
          <w:lang w:val="fr-FR"/>
        </w:rPr>
        <w:t>Sarah’s</w:t>
      </w:r>
      <w:proofErr w:type="spellEnd"/>
      <w:r w:rsidRPr="00934900">
        <w:rPr>
          <w:highlight w:val="yellow"/>
          <w:lang w:val="fr-FR"/>
        </w:rPr>
        <w:t xml:space="preserve"> </w:t>
      </w:r>
      <w:proofErr w:type="spellStart"/>
      <w:r w:rsidRPr="00934900">
        <w:rPr>
          <w:highlight w:val="yellow"/>
          <w:lang w:val="fr-FR"/>
        </w:rPr>
        <w:t>ettiquettes</w:t>
      </w:r>
      <w:proofErr w:type="spellEnd"/>
      <w:r w:rsidRPr="00934900">
        <w:rPr>
          <w:highlight w:val="yellow"/>
          <w:lang w:val="fr-FR"/>
        </w:rPr>
        <w:t>)</w:t>
      </w:r>
      <w:r w:rsidR="00DE2C0B">
        <w:rPr>
          <w:lang w:val="fr-FR"/>
        </w:rPr>
        <w:t>.</w:t>
      </w:r>
    </w:p>
    <w:p w14:paraId="6620A904" w14:textId="77777777" w:rsidR="00934900" w:rsidRPr="00E94FEF" w:rsidRDefault="00934900" w:rsidP="001A5CF5">
      <w:pPr>
        <w:pStyle w:val="Paragraphedeliste"/>
        <w:numPr>
          <w:ilvl w:val="0"/>
          <w:numId w:val="25"/>
        </w:numPr>
        <w:jc w:val="both"/>
        <w:rPr>
          <w:lang w:val="fr-FR"/>
        </w:rPr>
      </w:pPr>
      <w:r w:rsidRPr="00DE2C0B">
        <w:rPr>
          <w:highlight w:val="green"/>
          <w:lang w:val="fr-FR"/>
        </w:rPr>
        <w:t xml:space="preserve">Mettre 10 ml </w:t>
      </w:r>
      <w:r w:rsidRPr="00E94FEF">
        <w:rPr>
          <w:lang w:val="fr-FR"/>
        </w:rPr>
        <w:t>dans un tube ICP et acidifier avec une ou deux gouttes d’HNO3 puis stocker au frais bien étiqueté</w:t>
      </w:r>
      <w:r w:rsidR="00F572F6">
        <w:rPr>
          <w:lang w:val="fr-FR"/>
        </w:rPr>
        <w:t>s (</w:t>
      </w:r>
      <w:proofErr w:type="spellStart"/>
      <w:r w:rsidR="00F572F6" w:rsidRPr="00934900">
        <w:rPr>
          <w:highlight w:val="yellow"/>
          <w:lang w:val="fr-FR"/>
        </w:rPr>
        <w:t>Sarah’s</w:t>
      </w:r>
      <w:proofErr w:type="spellEnd"/>
      <w:r w:rsidR="00F572F6" w:rsidRPr="00934900">
        <w:rPr>
          <w:highlight w:val="yellow"/>
          <w:lang w:val="fr-FR"/>
        </w:rPr>
        <w:t xml:space="preserve"> </w:t>
      </w:r>
      <w:proofErr w:type="spellStart"/>
      <w:r w:rsidR="00F572F6" w:rsidRPr="00934900">
        <w:rPr>
          <w:highlight w:val="yellow"/>
          <w:lang w:val="fr-FR"/>
        </w:rPr>
        <w:t>ettiquettes</w:t>
      </w:r>
      <w:proofErr w:type="spellEnd"/>
      <w:r w:rsidRPr="00E94FEF">
        <w:rPr>
          <w:lang w:val="fr-FR"/>
        </w:rPr>
        <w:t>).</w:t>
      </w:r>
    </w:p>
    <w:p w14:paraId="0E00FD29" w14:textId="77777777" w:rsidR="00934900" w:rsidRPr="00E94FEF" w:rsidRDefault="00934900" w:rsidP="001A5CF5">
      <w:pPr>
        <w:pStyle w:val="Paragraphedeliste"/>
        <w:numPr>
          <w:ilvl w:val="0"/>
          <w:numId w:val="25"/>
        </w:numPr>
        <w:jc w:val="both"/>
        <w:rPr>
          <w:lang w:val="fr-FR"/>
        </w:rPr>
      </w:pPr>
      <w:r w:rsidRPr="00E94FEF">
        <w:rPr>
          <w:lang w:val="fr-FR"/>
        </w:rPr>
        <w:t>Ces échantillons sont à donner tous les mois à Sophie G. ou Colin F. pour les flacons en PP (analyses chromatographiques) et à René B. pour les tubes ICP (analyses ICP).</w:t>
      </w:r>
    </w:p>
    <w:p w14:paraId="56FCC74A" w14:textId="77777777" w:rsidR="00934900" w:rsidRPr="00E94FEF" w:rsidRDefault="00934900" w:rsidP="001A5CF5">
      <w:pPr>
        <w:pStyle w:val="Paragraphedeliste"/>
        <w:numPr>
          <w:ilvl w:val="0"/>
          <w:numId w:val="25"/>
        </w:numPr>
        <w:jc w:val="both"/>
        <w:rPr>
          <w:lang w:val="fr-FR"/>
        </w:rPr>
      </w:pPr>
      <w:r w:rsidRPr="00E94FEF">
        <w:rPr>
          <w:lang w:val="fr-FR"/>
        </w:rPr>
        <w:t>Conserver 15 ml dans un flacon puis stocker au frais bien étiquetés (</w:t>
      </w:r>
      <w:proofErr w:type="spellStart"/>
      <w:r w:rsidR="00DE2C0B" w:rsidRPr="00934900">
        <w:rPr>
          <w:highlight w:val="yellow"/>
          <w:lang w:val="fr-FR"/>
        </w:rPr>
        <w:t>Sarah’s</w:t>
      </w:r>
      <w:proofErr w:type="spellEnd"/>
      <w:r w:rsidR="00DE2C0B" w:rsidRPr="00934900">
        <w:rPr>
          <w:highlight w:val="yellow"/>
          <w:lang w:val="fr-FR"/>
        </w:rPr>
        <w:t xml:space="preserve"> </w:t>
      </w:r>
      <w:proofErr w:type="spellStart"/>
      <w:r w:rsidR="00DE2C0B" w:rsidRPr="00934900">
        <w:rPr>
          <w:highlight w:val="yellow"/>
          <w:lang w:val="fr-FR"/>
        </w:rPr>
        <w:t>ettiquettes</w:t>
      </w:r>
      <w:proofErr w:type="spellEnd"/>
      <w:r w:rsidR="00DE2C0B" w:rsidRPr="00E94FEF">
        <w:rPr>
          <w:lang w:val="fr-FR"/>
        </w:rPr>
        <w:t xml:space="preserve"> </w:t>
      </w:r>
      <w:r w:rsidR="00DE2C0B">
        <w:rPr>
          <w:lang w:val="fr-FR"/>
        </w:rPr>
        <w:t>-</w:t>
      </w:r>
      <w:r w:rsidRPr="00E94FEF">
        <w:rPr>
          <w:lang w:val="fr-FR"/>
        </w:rPr>
        <w:t xml:space="preserve">Analyses-complémentaires) en attendant de rapidement mesuré les paramètres suivants pH, Eh, EC et turbidité. </w:t>
      </w:r>
      <w:r w:rsidRPr="00DE2C0B">
        <w:rPr>
          <w:highlight w:val="yellow"/>
          <w:lang w:val="fr-FR"/>
        </w:rPr>
        <w:t>Puis passer à l’ultracentrifugation.</w:t>
      </w:r>
      <w:r w:rsidRPr="00E94FEF">
        <w:rPr>
          <w:lang w:val="fr-FR"/>
        </w:rPr>
        <w:t xml:space="preserve"> </w:t>
      </w:r>
      <w:r w:rsidR="00DE2C0B" w:rsidRPr="00DE2C0B">
        <w:rPr>
          <w:highlight w:val="green"/>
          <w:lang w:val="fr-FR"/>
        </w:rPr>
        <w:t>( ??)</w:t>
      </w:r>
    </w:p>
    <w:p w14:paraId="3A7640F8" w14:textId="77777777" w:rsidR="00E94FEF" w:rsidRDefault="00934900" w:rsidP="001A5CF5">
      <w:pPr>
        <w:pStyle w:val="Paragraphedeliste"/>
        <w:numPr>
          <w:ilvl w:val="0"/>
          <w:numId w:val="25"/>
        </w:numPr>
        <w:jc w:val="both"/>
        <w:rPr>
          <w:lang w:val="fr-FR"/>
        </w:rPr>
      </w:pPr>
      <w:r w:rsidRPr="00E94FEF">
        <w:rPr>
          <w:lang w:val="fr-FR"/>
        </w:rPr>
        <w:t>Si il y a une semaine sans eau, essayer de filtrer plus les autres semaines de façon à avoir toujours un litre à la fin du mois.</w:t>
      </w:r>
    </w:p>
    <w:p w14:paraId="65A730D3" w14:textId="77777777" w:rsidR="00E95FE8" w:rsidRPr="00E95FE8" w:rsidRDefault="00E95FE8" w:rsidP="00E95FE8">
      <w:pPr>
        <w:pStyle w:val="Paragraphedeliste"/>
        <w:jc w:val="both"/>
        <w:rPr>
          <w:lang w:val="fr-FR"/>
        </w:rPr>
      </w:pPr>
    </w:p>
    <w:p w14:paraId="5A08FA79" w14:textId="77777777" w:rsidR="00E94FEF" w:rsidRPr="00E95FE8" w:rsidRDefault="00E95FE8" w:rsidP="00E95FE8">
      <w:pPr>
        <w:rPr>
          <w:b/>
        </w:rPr>
      </w:pPr>
      <w:proofErr w:type="gramStart"/>
      <w:r>
        <w:rPr>
          <w:b/>
        </w:rPr>
        <w:t>Analysis I</w:t>
      </w:r>
      <w:r w:rsidR="008910CD">
        <w:rPr>
          <w:b/>
        </w:rPr>
        <w:t>II</w:t>
      </w:r>
      <w:r>
        <w:rPr>
          <w:b/>
        </w:rPr>
        <w:t>.</w:t>
      </w:r>
      <w:proofErr w:type="gramEnd"/>
      <w:r>
        <w:rPr>
          <w:b/>
        </w:rPr>
        <w:t xml:space="preserve"> </w:t>
      </w:r>
      <w:r w:rsidR="00E94FEF" w:rsidRPr="00E95FE8">
        <w:rPr>
          <w:b/>
        </w:rPr>
        <w:t>Pesticides (</w:t>
      </w:r>
      <w:r w:rsidR="00C173B1">
        <w:rPr>
          <w:b/>
        </w:rPr>
        <w:t>rest of sample volume</w:t>
      </w:r>
      <w:r w:rsidR="00E94FEF" w:rsidRPr="00E95FE8">
        <w:rPr>
          <w:b/>
        </w:rPr>
        <w:t>)</w:t>
      </w:r>
    </w:p>
    <w:p w14:paraId="257DDC69" w14:textId="77777777" w:rsidR="00E95FE8" w:rsidRPr="00C173B1" w:rsidRDefault="00E95FE8" w:rsidP="00E95FE8">
      <w:pPr>
        <w:rPr>
          <w:i/>
          <w:lang w:val="en-GB"/>
        </w:rPr>
      </w:pPr>
      <w:r w:rsidRPr="00C173B1">
        <w:rPr>
          <w:i/>
          <w:lang w:val="en-GB"/>
        </w:rPr>
        <w:t>Materials:</w:t>
      </w:r>
    </w:p>
    <w:p w14:paraId="687D638F" w14:textId="77777777" w:rsidR="00E95FE8" w:rsidRDefault="00E95FE8" w:rsidP="001A5CF5">
      <w:pPr>
        <w:pStyle w:val="Paragraphedeliste"/>
        <w:numPr>
          <w:ilvl w:val="0"/>
          <w:numId w:val="24"/>
        </w:numPr>
        <w:rPr>
          <w:lang w:val="fr-FR"/>
        </w:rPr>
      </w:pPr>
      <w:r w:rsidRPr="00E94FEF">
        <w:rPr>
          <w:lang w:val="fr-FR"/>
        </w:rPr>
        <w:t>Filtres 0,45 µm de porosité et 47 mm  de diamètre en acétate de cellulose.</w:t>
      </w:r>
    </w:p>
    <w:p w14:paraId="2D6166BA" w14:textId="77777777" w:rsidR="00E95FE8" w:rsidRPr="00E94FEF" w:rsidRDefault="00E95FE8" w:rsidP="001A5CF5">
      <w:pPr>
        <w:pStyle w:val="Paragraphedeliste"/>
        <w:numPr>
          <w:ilvl w:val="0"/>
          <w:numId w:val="24"/>
        </w:numPr>
        <w:rPr>
          <w:lang w:val="fr-FR"/>
        </w:rPr>
      </w:pPr>
      <w:r w:rsidRPr="00E94FEF">
        <w:rPr>
          <w:lang w:val="fr-FR"/>
        </w:rPr>
        <w:t xml:space="preserve">2 unités de filtration en </w:t>
      </w:r>
      <w:r>
        <w:rPr>
          <w:lang w:val="fr-FR"/>
        </w:rPr>
        <w:t xml:space="preserve">verre </w:t>
      </w:r>
      <w:r w:rsidRPr="00E94FEF">
        <w:rPr>
          <w:lang w:val="fr-FR"/>
        </w:rPr>
        <w:t>avec pompe à vide.</w:t>
      </w:r>
    </w:p>
    <w:p w14:paraId="0CAEB821" w14:textId="77777777" w:rsidR="00E95FE8" w:rsidRPr="00E94FEF" w:rsidRDefault="00E95FE8" w:rsidP="001A5CF5">
      <w:pPr>
        <w:pStyle w:val="Paragraphedeliste"/>
        <w:numPr>
          <w:ilvl w:val="0"/>
          <w:numId w:val="24"/>
        </w:numPr>
        <w:rPr>
          <w:lang w:val="fr-FR"/>
        </w:rPr>
      </w:pPr>
      <w:r w:rsidRPr="00E94FEF">
        <w:rPr>
          <w:lang w:val="fr-FR"/>
        </w:rPr>
        <w:t xml:space="preserve">Eau ultra-pure ou </w:t>
      </w:r>
      <w:proofErr w:type="spellStart"/>
      <w:r w:rsidRPr="00E94FEF">
        <w:rPr>
          <w:lang w:val="fr-FR"/>
        </w:rPr>
        <w:t>Elix</w:t>
      </w:r>
      <w:proofErr w:type="spellEnd"/>
      <w:r w:rsidRPr="00E94FEF">
        <w:rPr>
          <w:lang w:val="fr-FR"/>
        </w:rPr>
        <w:t>.</w:t>
      </w:r>
    </w:p>
    <w:p w14:paraId="25DA7333" w14:textId="77777777" w:rsidR="00E95FE8" w:rsidRPr="00E95FE8" w:rsidRDefault="00E95FE8" w:rsidP="001A5CF5">
      <w:pPr>
        <w:pStyle w:val="Paragraphedeliste"/>
        <w:numPr>
          <w:ilvl w:val="0"/>
          <w:numId w:val="24"/>
        </w:numPr>
        <w:rPr>
          <w:lang w:val="en-GB"/>
        </w:rPr>
      </w:pPr>
      <w:r w:rsidRPr="00E95FE8">
        <w:rPr>
          <w:lang w:val="en-GB"/>
        </w:rPr>
        <w:t xml:space="preserve">1 tube Falcon </w:t>
      </w:r>
      <w:proofErr w:type="spellStart"/>
      <w:r w:rsidRPr="00E95FE8">
        <w:rPr>
          <w:lang w:val="en-GB"/>
        </w:rPr>
        <w:t>propre</w:t>
      </w:r>
      <w:proofErr w:type="spellEnd"/>
      <w:r w:rsidRPr="00E95FE8">
        <w:rPr>
          <w:lang w:val="en-GB"/>
        </w:rPr>
        <w:t xml:space="preserve"> (</w:t>
      </w:r>
      <w:r>
        <w:rPr>
          <w:lang w:val="en-GB"/>
        </w:rPr>
        <w:t>to keep</w:t>
      </w:r>
      <w:r w:rsidRPr="00E95FE8">
        <w:rPr>
          <w:lang w:val="en-GB"/>
        </w:rPr>
        <w:t xml:space="preserve"> filters aside for extraction following the “soil” protocol </w:t>
      </w:r>
    </w:p>
    <w:p w14:paraId="4882419F" w14:textId="77777777" w:rsidR="00E95FE8" w:rsidRDefault="00E95FE8" w:rsidP="001A5CF5">
      <w:pPr>
        <w:pStyle w:val="Paragraphedeliste"/>
        <w:numPr>
          <w:ilvl w:val="0"/>
          <w:numId w:val="24"/>
        </w:numPr>
        <w:rPr>
          <w:lang w:val="fr-FR"/>
        </w:rPr>
      </w:pPr>
      <w:r w:rsidRPr="00E95FE8">
        <w:rPr>
          <w:lang w:val="fr-FR"/>
        </w:rPr>
        <w:t>Un flacon d’un demi-litre en verre brun (dans mezzanine du laboratoire au premier étage).</w:t>
      </w:r>
    </w:p>
    <w:p w14:paraId="481C3F49" w14:textId="77777777" w:rsidR="00E95FE8" w:rsidRPr="00E95FE8" w:rsidRDefault="00E95FE8" w:rsidP="00E95FE8">
      <w:pPr>
        <w:rPr>
          <w:i/>
          <w:lang w:val="fr-FR"/>
        </w:rPr>
      </w:pPr>
      <w:proofErr w:type="spellStart"/>
      <w:r>
        <w:rPr>
          <w:i/>
          <w:lang w:val="fr-FR"/>
        </w:rPr>
        <w:t>Procedure</w:t>
      </w:r>
      <w:proofErr w:type="spellEnd"/>
      <w:r>
        <w:rPr>
          <w:i/>
          <w:lang w:val="fr-FR"/>
        </w:rPr>
        <w:t> :</w:t>
      </w:r>
    </w:p>
    <w:p w14:paraId="7EB4BB24" w14:textId="77777777" w:rsidR="00E95FE8" w:rsidRPr="00E95FE8" w:rsidRDefault="00E95FE8" w:rsidP="001A5CF5">
      <w:pPr>
        <w:pStyle w:val="Paragraphedeliste"/>
        <w:numPr>
          <w:ilvl w:val="0"/>
          <w:numId w:val="26"/>
        </w:numPr>
        <w:rPr>
          <w:lang w:val="fr-FR"/>
        </w:rPr>
      </w:pPr>
      <w:r w:rsidRPr="00E95FE8">
        <w:rPr>
          <w:lang w:val="fr-FR"/>
        </w:rPr>
        <w:t xml:space="preserve">Filtrer l’ensemble de l’échantillon </w:t>
      </w:r>
      <w:r>
        <w:rPr>
          <w:lang w:val="fr-FR"/>
        </w:rPr>
        <w:t xml:space="preserve">(0,45 µm) </w:t>
      </w:r>
      <w:r w:rsidRPr="00E95FE8">
        <w:rPr>
          <w:lang w:val="fr-FR"/>
        </w:rPr>
        <w:t>en faisant passer un volume connu sur les filtres en acétate de cellulose (le mesurer avec l’éprouvette en verre). Les garder dans un tube Falcon propre et étiqueté (avec le volume inscrit</w:t>
      </w:r>
      <w:r>
        <w:rPr>
          <w:lang w:val="fr-FR"/>
        </w:rPr>
        <w:t xml:space="preserve"> par filtre</w:t>
      </w:r>
      <w:r w:rsidRPr="00E95FE8">
        <w:rPr>
          <w:lang w:val="fr-FR"/>
        </w:rPr>
        <w:t xml:space="preserve">) au congélateur. Ces filtres serviront à analyser les pesticides adsorbés. </w:t>
      </w:r>
    </w:p>
    <w:p w14:paraId="767C5C4B" w14:textId="77777777" w:rsidR="00E94FEF" w:rsidRPr="00E95FE8" w:rsidRDefault="00E94FEF" w:rsidP="00E95FE8">
      <w:pPr>
        <w:pStyle w:val="Paragraphedeliste"/>
        <w:rPr>
          <w:lang w:val="fr-FR"/>
        </w:rPr>
      </w:pPr>
    </w:p>
    <w:p w14:paraId="1BEDB225" w14:textId="77777777" w:rsidR="009D0B94" w:rsidRPr="007B5276" w:rsidRDefault="009D0B94" w:rsidP="009D0B94">
      <w:pPr>
        <w:pStyle w:val="Titre2"/>
        <w:rPr>
          <w:lang w:val="en-GB"/>
        </w:rPr>
      </w:pPr>
      <w:bookmarkStart w:id="22" w:name="_Toc420081179"/>
      <w:bookmarkStart w:id="23" w:name="_Toc448850382"/>
      <w:r w:rsidRPr="007B5276">
        <w:rPr>
          <w:lang w:val="en-GB"/>
        </w:rPr>
        <w:t>Water extraction</w:t>
      </w:r>
      <w:r w:rsidR="008910CD">
        <w:rPr>
          <w:lang w:val="en-GB"/>
        </w:rPr>
        <w:t xml:space="preserve"> SPE</w:t>
      </w:r>
      <w:r w:rsidRPr="007B5276">
        <w:rPr>
          <w:lang w:val="en-GB"/>
        </w:rPr>
        <w:t>: as soon as possible after filtration</w:t>
      </w:r>
      <w:bookmarkEnd w:id="22"/>
      <w:bookmarkEnd w:id="23"/>
    </w:p>
    <w:p w14:paraId="08D7E387" w14:textId="77777777" w:rsidR="00ED1FF7" w:rsidRDefault="00ED1FF7" w:rsidP="00ED1FF7">
      <w:pPr>
        <w:jc w:val="both"/>
        <w:rPr>
          <w:ins w:id="24" w:author="wisselmann" w:date="2016-04-11T11:16:00Z"/>
          <w:lang w:val="en-GB"/>
        </w:rPr>
      </w:pPr>
      <w:r w:rsidRPr="00ED1FF7">
        <w:rPr>
          <w:lang w:val="en-GB"/>
        </w:rPr>
        <w:t>After filtration solid-phase extraction (SPE) is conducted by concentrating under nitrogen flux to 1 droplet, and re</w:t>
      </w:r>
      <w:r w:rsidR="00DE0596">
        <w:rPr>
          <w:lang w:val="en-GB"/>
        </w:rPr>
        <w:t>-</w:t>
      </w:r>
      <w:r w:rsidRPr="00ED1FF7">
        <w:rPr>
          <w:lang w:val="en-GB"/>
        </w:rPr>
        <w:t xml:space="preserve">suspended in </w:t>
      </w:r>
      <w:ins w:id="25" w:author="wisselmann" w:date="2016-04-11T11:15:00Z">
        <w:r w:rsidR="003747DC">
          <w:rPr>
            <w:lang w:val="en-GB"/>
          </w:rPr>
          <w:t>8</w:t>
        </w:r>
        <w:r w:rsidR="003747DC" w:rsidRPr="00ED1FF7">
          <w:rPr>
            <w:lang w:val="en-GB"/>
          </w:rPr>
          <w:t xml:space="preserve">00 </w:t>
        </w:r>
      </w:ins>
      <w:r w:rsidRPr="00ED1FF7">
        <w:rPr>
          <w:lang w:val="en-GB"/>
        </w:rPr>
        <w:t>µL ACN. S-</w:t>
      </w:r>
      <w:proofErr w:type="spellStart"/>
      <w:r w:rsidRPr="00ED1FF7">
        <w:rPr>
          <w:lang w:val="en-GB"/>
        </w:rPr>
        <w:t>metolachlor</w:t>
      </w:r>
      <w:proofErr w:type="spellEnd"/>
      <w:r w:rsidRPr="00ED1FF7">
        <w:rPr>
          <w:lang w:val="en-GB"/>
        </w:rPr>
        <w:t xml:space="preserve">, MESA and MOXA are quantified with a GC-MS/MS and LC-MS/MS system according to </w:t>
      </w:r>
      <w:proofErr w:type="spellStart"/>
      <w:r w:rsidRPr="00ED1FF7">
        <w:rPr>
          <w:lang w:val="en-GB"/>
        </w:rPr>
        <w:t>Charline’s</w:t>
      </w:r>
      <w:proofErr w:type="spellEnd"/>
      <w:r w:rsidRPr="00ED1FF7">
        <w:rPr>
          <w:lang w:val="en-GB"/>
        </w:rPr>
        <w:t>/</w:t>
      </w:r>
      <w:proofErr w:type="spellStart"/>
      <w:r w:rsidRPr="00ED1FF7">
        <w:rPr>
          <w:lang w:val="en-GB"/>
        </w:rPr>
        <w:t>Benoît’s</w:t>
      </w:r>
      <w:proofErr w:type="spellEnd"/>
      <w:r w:rsidRPr="00ED1FF7">
        <w:rPr>
          <w:lang w:val="en-GB"/>
        </w:rPr>
        <w:t xml:space="preserve"> protocols</w:t>
      </w:r>
      <w:r>
        <w:rPr>
          <w:lang w:val="en-GB"/>
        </w:rPr>
        <w:t>:</w:t>
      </w:r>
    </w:p>
    <w:p w14:paraId="5D405A5A" w14:textId="77777777" w:rsidR="003747DC" w:rsidRPr="00C1424E" w:rsidRDefault="003747DC" w:rsidP="003747DC">
      <w:pPr>
        <w:rPr>
          <w:ins w:id="26" w:author="wisselmann" w:date="2016-04-11T11:16:00Z"/>
        </w:rPr>
      </w:pPr>
      <w:ins w:id="27" w:author="wisselmann" w:date="2016-04-11T11:16:00Z">
        <w:r w:rsidRPr="00C1424E">
          <w:t xml:space="preserve">Follow the SPE extraction procedure developed for aromatic </w:t>
        </w:r>
        <w:proofErr w:type="spellStart"/>
        <w:r w:rsidRPr="00C1424E">
          <w:t>acetanilides</w:t>
        </w:r>
        <w:proofErr w:type="spellEnd"/>
        <w:r w:rsidRPr="00C1424E">
          <w:t xml:space="preserve"> </w:t>
        </w:r>
        <w:r>
          <w:t>(Method #X</w:t>
        </w:r>
        <w:proofErr w:type="gramStart"/>
        <w:r>
          <w:t>) :</w:t>
        </w:r>
        <w:proofErr w:type="gramEnd"/>
        <w:r>
          <w:t xml:space="preserve"> </w:t>
        </w:r>
      </w:ins>
    </w:p>
    <w:p w14:paraId="08D72443" w14:textId="77777777" w:rsidR="003747DC" w:rsidRDefault="003747DC" w:rsidP="003747DC">
      <w:pPr>
        <w:pStyle w:val="Paragraphedeliste"/>
        <w:numPr>
          <w:ilvl w:val="0"/>
          <w:numId w:val="35"/>
        </w:numPr>
        <w:spacing w:after="200" w:line="276" w:lineRule="auto"/>
        <w:rPr>
          <w:ins w:id="28" w:author="wisselmann" w:date="2016-04-11T11:16:00Z"/>
        </w:rPr>
      </w:pPr>
      <w:ins w:id="29" w:author="wisselmann" w:date="2016-04-11T11:16:00Z">
        <w:r>
          <w:t>Book time on the SPE calendar</w:t>
        </w:r>
      </w:ins>
    </w:p>
    <w:p w14:paraId="4096D197" w14:textId="77777777" w:rsidR="003747DC" w:rsidRDefault="003747DC" w:rsidP="003747DC">
      <w:pPr>
        <w:pStyle w:val="Paragraphedeliste"/>
        <w:numPr>
          <w:ilvl w:val="0"/>
          <w:numId w:val="35"/>
        </w:numPr>
        <w:spacing w:after="200" w:line="276" w:lineRule="auto"/>
        <w:rPr>
          <w:ins w:id="30" w:author="wisselmann" w:date="2016-04-11T11:16:00Z"/>
        </w:rPr>
      </w:pPr>
      <w:ins w:id="31" w:author="wisselmann" w:date="2016-04-11T11:16:00Z">
        <w:r>
          <w:t>Make sure that the SPE apparatus is ready to operate</w:t>
        </w:r>
      </w:ins>
    </w:p>
    <w:p w14:paraId="74F370FC" w14:textId="77777777" w:rsidR="003747DC" w:rsidRDefault="003747DC" w:rsidP="003747DC">
      <w:pPr>
        <w:pStyle w:val="Paragraphedeliste"/>
        <w:rPr>
          <w:ins w:id="32" w:author="wisselmann" w:date="2016-04-11T11:16:00Z"/>
        </w:rPr>
      </w:pPr>
      <w:proofErr w:type="gramStart"/>
      <w:ins w:id="33" w:author="wisselmann" w:date="2016-04-11T11:16:00Z">
        <w:r>
          <w:t>Check :</w:t>
        </w:r>
        <w:proofErr w:type="gramEnd"/>
        <w:r>
          <w:t xml:space="preserve"> N</w:t>
        </w:r>
        <w:r>
          <w:rPr>
            <w:vertAlign w:val="subscript"/>
          </w:rPr>
          <w:t>2</w:t>
        </w:r>
        <w:r>
          <w:t xml:space="preserve"> flux (8 bars at the bottle outlet), solvents and wastes levels and connections to the SPE apparatus</w:t>
        </w:r>
      </w:ins>
    </w:p>
    <w:p w14:paraId="3A42594D" w14:textId="77777777" w:rsidR="003747DC" w:rsidRDefault="003747DC" w:rsidP="003747DC">
      <w:pPr>
        <w:pStyle w:val="Paragraphedeliste"/>
        <w:rPr>
          <w:ins w:id="34" w:author="wisselmann" w:date="2016-04-11T11:16:00Z"/>
        </w:rPr>
      </w:pPr>
    </w:p>
    <w:p w14:paraId="1E68AC3A" w14:textId="77777777" w:rsidR="003747DC" w:rsidRDefault="003747DC" w:rsidP="003747DC">
      <w:pPr>
        <w:pStyle w:val="Paragraphedeliste"/>
        <w:rPr>
          <w:ins w:id="35" w:author="wisselmann" w:date="2016-04-11T11:16:00Z"/>
        </w:rPr>
      </w:pPr>
    </w:p>
    <w:p w14:paraId="30A3EAF6" w14:textId="77777777" w:rsidR="003747DC" w:rsidRDefault="003747DC" w:rsidP="003747DC">
      <w:pPr>
        <w:pStyle w:val="Paragraphedeliste"/>
        <w:rPr>
          <w:ins w:id="36" w:author="wisselmann" w:date="2016-04-11T11:16:00Z"/>
        </w:rPr>
      </w:pPr>
    </w:p>
    <w:p w14:paraId="1B79BA8F" w14:textId="77777777" w:rsidR="003747DC" w:rsidRDefault="003747DC" w:rsidP="003747DC">
      <w:pPr>
        <w:pStyle w:val="Paragraphedeliste"/>
        <w:numPr>
          <w:ilvl w:val="0"/>
          <w:numId w:val="35"/>
        </w:numPr>
        <w:spacing w:after="200" w:line="276" w:lineRule="auto"/>
        <w:rPr>
          <w:ins w:id="37" w:author="wisselmann" w:date="2016-04-11T11:16:00Z"/>
        </w:rPr>
      </w:pPr>
      <w:ins w:id="38" w:author="wisselmann" w:date="2016-04-11T11:16:00Z">
        <w:r>
          <w:lastRenderedPageBreak/>
          <w:t xml:space="preserve">Load the following program : </w:t>
        </w:r>
      </w:ins>
    </w:p>
    <w:p w14:paraId="27F6B59A" w14:textId="1FC1474F" w:rsidR="003747DC" w:rsidRDefault="00FD7B65" w:rsidP="003747DC">
      <w:pPr>
        <w:pStyle w:val="Paragraphedeliste"/>
        <w:rPr>
          <w:ins w:id="39" w:author="wisselmann" w:date="2016-04-11T11:16:00Z"/>
        </w:rPr>
      </w:pPr>
      <w:ins w:id="40" w:author="wisselmann" w:date="2016-04-11T11:16:00Z">
        <w:r>
          <w:rPr>
            <w:noProof/>
            <w:lang w:val="fr-FR" w:eastAsia="fr-FR"/>
          </w:rPr>
          <mc:AlternateContent>
            <mc:Choice Requires="wps">
              <w:drawing>
                <wp:anchor distT="0" distB="0" distL="114300" distR="114300" simplePos="0" relativeHeight="251658240" behindDoc="0" locked="0" layoutInCell="1" allowOverlap="1" wp14:anchorId="77FAEC41" wp14:editId="486D2F6D">
                  <wp:simplePos x="0" y="0"/>
                  <wp:positionH relativeFrom="column">
                    <wp:posOffset>431165</wp:posOffset>
                  </wp:positionH>
                  <wp:positionV relativeFrom="paragraph">
                    <wp:posOffset>-2540</wp:posOffset>
                  </wp:positionV>
                  <wp:extent cx="5221605" cy="2221230"/>
                  <wp:effectExtent l="0" t="0" r="17145" b="2667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1605" cy="2221230"/>
                          </a:xfrm>
                          <a:prstGeom prst="rect">
                            <a:avLst/>
                          </a:prstGeom>
                          <a:solidFill>
                            <a:srgbClr val="FFFFFF"/>
                          </a:solidFill>
                          <a:ln w="9525">
                            <a:solidFill>
                              <a:srgbClr val="000000"/>
                            </a:solidFill>
                            <a:miter lim="800000"/>
                            <a:headEnd/>
                            <a:tailEnd/>
                          </a:ln>
                        </wps:spPr>
                        <wps:txbx>
                          <w:txbxContent>
                            <w:p w14:paraId="178E5E4C" w14:textId="77777777" w:rsidR="00825859" w:rsidRPr="00C1424E" w:rsidRDefault="00825859" w:rsidP="003747DC">
                              <w:pPr>
                                <w:pStyle w:val="Paragraphedeliste"/>
                                <w:numPr>
                                  <w:ilvl w:val="0"/>
                                  <w:numId w:val="36"/>
                                </w:numPr>
                                <w:spacing w:after="200" w:line="276" w:lineRule="auto"/>
                                <w:ind w:left="426" w:hanging="284"/>
                              </w:pPr>
                              <w:r w:rsidRPr="00C1424E">
                                <w:t>Wash syringe with 5,0 mL ethanol (</w:t>
                              </w:r>
                              <w:proofErr w:type="spellStart"/>
                              <w:r w:rsidRPr="00C1424E">
                                <w:t>EtOH</w:t>
                              </w:r>
                              <w:proofErr w:type="spellEnd"/>
                              <w:r w:rsidRPr="00C1424E">
                                <w:t>)</w:t>
                              </w:r>
                            </w:p>
                            <w:p w14:paraId="4BC44F84" w14:textId="77777777" w:rsidR="00825859" w:rsidRDefault="00825859" w:rsidP="003747DC">
                              <w:pPr>
                                <w:pStyle w:val="Paragraphedeliste"/>
                                <w:numPr>
                                  <w:ilvl w:val="0"/>
                                  <w:numId w:val="36"/>
                                </w:numPr>
                                <w:spacing w:after="200" w:line="276" w:lineRule="auto"/>
                                <w:ind w:left="426" w:hanging="284"/>
                              </w:pPr>
                              <w:r>
                                <w:t>Rinse cartridge with 5,0 mL acetonitrile (ACN) into solvent waste</w:t>
                              </w:r>
                            </w:p>
                            <w:p w14:paraId="452B66DA" w14:textId="77777777" w:rsidR="00825859" w:rsidRPr="000A24F8" w:rsidRDefault="00825859" w:rsidP="003747DC">
                              <w:pPr>
                                <w:pStyle w:val="Paragraphedeliste"/>
                                <w:numPr>
                                  <w:ilvl w:val="0"/>
                                  <w:numId w:val="36"/>
                                </w:numPr>
                                <w:spacing w:after="200" w:line="276" w:lineRule="auto"/>
                                <w:ind w:left="426" w:hanging="284"/>
                              </w:pPr>
                              <w:r>
                                <w:t xml:space="preserve">Rinse cartridge with 5,0 mL </w:t>
                              </w:r>
                              <w:r w:rsidRPr="000A24F8">
                                <w:t>distilled water (H</w:t>
                              </w:r>
                              <w:r w:rsidRPr="000A24F8">
                                <w:rPr>
                                  <w:vertAlign w:val="subscript"/>
                                </w:rPr>
                                <w:t>2</w:t>
                              </w:r>
                              <w:r w:rsidRPr="000A24F8">
                                <w:t>O) into aqueous waste</w:t>
                              </w:r>
                            </w:p>
                            <w:p w14:paraId="2D158240" w14:textId="77777777" w:rsidR="00825859" w:rsidRDefault="00825859" w:rsidP="003747DC">
                              <w:pPr>
                                <w:pStyle w:val="Paragraphedeliste"/>
                                <w:numPr>
                                  <w:ilvl w:val="0"/>
                                  <w:numId w:val="36"/>
                                </w:numPr>
                                <w:spacing w:after="200" w:line="276" w:lineRule="auto"/>
                                <w:ind w:left="426" w:hanging="284"/>
                              </w:pPr>
                              <w:r w:rsidRPr="000A24F8">
                                <w:t>Condition cartridge with 5,0 mL distilled water</w:t>
                              </w:r>
                              <w:r>
                                <w:t xml:space="preserve"> (H</w:t>
                              </w:r>
                              <w:r>
                                <w:rPr>
                                  <w:vertAlign w:val="subscript"/>
                                </w:rPr>
                                <w:t>2</w:t>
                              </w:r>
                              <w:r>
                                <w:t>O) into aqueous waste</w:t>
                              </w:r>
                            </w:p>
                            <w:p w14:paraId="2D32AEE9" w14:textId="77777777" w:rsidR="00825859" w:rsidRPr="00C1424E" w:rsidRDefault="00825859" w:rsidP="003747DC">
                              <w:pPr>
                                <w:pStyle w:val="Paragraphedeliste"/>
                                <w:numPr>
                                  <w:ilvl w:val="0"/>
                                  <w:numId w:val="36"/>
                                </w:numPr>
                                <w:spacing w:after="200" w:line="276" w:lineRule="auto"/>
                                <w:ind w:left="426" w:hanging="284"/>
                              </w:pPr>
                              <w:r>
                                <w:t xml:space="preserve">Load </w:t>
                              </w:r>
                              <w:r w:rsidRPr="00C1424E">
                                <w:rPr>
                                  <w:i/>
                                </w:rPr>
                                <w:t>XX</w:t>
                              </w:r>
                              <w:r>
                                <w:t xml:space="preserve"> mL of sample onto the cartridge </w:t>
                              </w:r>
                              <w:r w:rsidRPr="00C1424E">
                                <w:rPr>
                                  <w:i/>
                                </w:rPr>
                                <w:t>(enter the volume of your sample and save the method)</w:t>
                              </w:r>
                            </w:p>
                            <w:p w14:paraId="0C6CFC6F" w14:textId="77777777" w:rsidR="00825859" w:rsidRDefault="00825859" w:rsidP="003747DC">
                              <w:pPr>
                                <w:pStyle w:val="Paragraphedeliste"/>
                                <w:numPr>
                                  <w:ilvl w:val="0"/>
                                  <w:numId w:val="36"/>
                                </w:numPr>
                                <w:spacing w:after="200" w:line="276" w:lineRule="auto"/>
                                <w:ind w:left="426" w:hanging="284"/>
                              </w:pPr>
                              <w:r>
                                <w:t>Dry cartridge with gas for 10,0 minutes</w:t>
                              </w:r>
                            </w:p>
                            <w:p w14:paraId="4C1CF55B" w14:textId="77777777" w:rsidR="00825859" w:rsidRDefault="00825859" w:rsidP="003747DC">
                              <w:pPr>
                                <w:pStyle w:val="Paragraphedeliste"/>
                                <w:numPr>
                                  <w:ilvl w:val="0"/>
                                  <w:numId w:val="36"/>
                                </w:numPr>
                                <w:spacing w:after="200" w:line="276" w:lineRule="auto"/>
                                <w:ind w:left="426" w:hanging="284"/>
                              </w:pPr>
                              <w:r>
                                <w:t>Soak and Collect 3,0 mL fraction using ethyl acetate (</w:t>
                              </w:r>
                              <w:proofErr w:type="spellStart"/>
                              <w:r>
                                <w:t>EtAc</w:t>
                              </w:r>
                              <w:proofErr w:type="spellEnd"/>
                              <w:r>
                                <w:t>)</w:t>
                              </w:r>
                            </w:p>
                            <w:p w14:paraId="0DFD8565" w14:textId="77777777" w:rsidR="00825859" w:rsidRDefault="00825859" w:rsidP="003747DC">
                              <w:pPr>
                                <w:pStyle w:val="Paragraphedeliste"/>
                                <w:numPr>
                                  <w:ilvl w:val="0"/>
                                  <w:numId w:val="36"/>
                                </w:numPr>
                                <w:spacing w:after="200" w:line="276" w:lineRule="auto"/>
                                <w:ind w:left="426" w:hanging="284"/>
                              </w:pPr>
                              <w:r>
                                <w:t xml:space="preserve">Collect 2,0 mL fraction into sample tube using </w:t>
                              </w:r>
                              <w:proofErr w:type="spellStart"/>
                              <w:r>
                                <w:t>EtAc</w:t>
                              </w:r>
                              <w:proofErr w:type="spellEnd"/>
                            </w:p>
                            <w:p w14:paraId="51F3254B" w14:textId="77777777" w:rsidR="00825859" w:rsidRDefault="00825859" w:rsidP="003747DC">
                              <w:pPr>
                                <w:pStyle w:val="Paragraphedeliste"/>
                                <w:numPr>
                                  <w:ilvl w:val="0"/>
                                  <w:numId w:val="36"/>
                                </w:numPr>
                                <w:spacing w:after="200" w:line="276" w:lineRule="auto"/>
                                <w:ind w:left="426" w:hanging="284"/>
                              </w:pPr>
                              <w:r>
                                <w:t xml:space="preserve">Soak and Collect 3,0 mL fraction using ACN </w:t>
                              </w:r>
                            </w:p>
                            <w:p w14:paraId="77EA9186" w14:textId="77777777" w:rsidR="00825859" w:rsidRPr="00C1424E" w:rsidRDefault="00825859" w:rsidP="003747DC">
                              <w:pPr>
                                <w:pStyle w:val="Paragraphedeliste"/>
                                <w:numPr>
                                  <w:ilvl w:val="0"/>
                                  <w:numId w:val="36"/>
                                </w:numPr>
                                <w:spacing w:after="200" w:line="276" w:lineRule="auto"/>
                                <w:ind w:left="426" w:hanging="284"/>
                              </w:pPr>
                              <w:r>
                                <w:t>Collect 2,0 mL fraction into sample tube using ACN</w:t>
                              </w:r>
                            </w:p>
                            <w:p w14:paraId="7CDDB55E" w14:textId="77777777" w:rsidR="00825859" w:rsidRPr="00C1424E" w:rsidRDefault="00825859" w:rsidP="003747DC">
                              <w:pPr>
                                <w:ind w:left="426" w:hanging="284"/>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3.95pt;margin-top:-.2pt;width:411.15pt;height:17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">
                  <v:textbox>
                    <w:txbxContent>
                      <w:p w14:paraId="178E5E4C" w14:textId="77777777" w:rsidR="00825859" w:rsidRPr="00C1424E" w:rsidRDefault="00825859" w:rsidP="003747DC">
                        <w:pPr>
                          <w:pStyle w:val="Paragraphedeliste"/>
                          <w:numPr>
                            <w:ilvl w:val="0"/>
                            <w:numId w:val="36"/>
                          </w:numPr>
                          <w:spacing w:after="200" w:line="276" w:lineRule="auto"/>
                          <w:ind w:left="426" w:hanging="284"/>
                        </w:pPr>
                        <w:r w:rsidRPr="00C1424E">
                          <w:t>Wash syringe with 5,0 mL ethanol (</w:t>
                        </w:r>
                        <w:proofErr w:type="spellStart"/>
                        <w:r w:rsidRPr="00C1424E">
                          <w:t>EtOH</w:t>
                        </w:r>
                        <w:proofErr w:type="spellEnd"/>
                        <w:r w:rsidRPr="00C1424E">
                          <w:t>)</w:t>
                        </w:r>
                      </w:p>
                      <w:p w14:paraId="4BC44F84" w14:textId="77777777" w:rsidR="00825859" w:rsidRDefault="00825859" w:rsidP="003747DC">
                        <w:pPr>
                          <w:pStyle w:val="Paragraphedeliste"/>
                          <w:numPr>
                            <w:ilvl w:val="0"/>
                            <w:numId w:val="36"/>
                          </w:numPr>
                          <w:spacing w:after="200" w:line="276" w:lineRule="auto"/>
                          <w:ind w:left="426" w:hanging="284"/>
                        </w:pPr>
                        <w:r>
                          <w:t>Rinse cartridge with 5,0 mL acetonitrile (ACN) into solvent waste</w:t>
                        </w:r>
                      </w:p>
                      <w:p w14:paraId="452B66DA" w14:textId="77777777" w:rsidR="00825859" w:rsidRPr="000A24F8" w:rsidRDefault="00825859" w:rsidP="003747DC">
                        <w:pPr>
                          <w:pStyle w:val="Paragraphedeliste"/>
                          <w:numPr>
                            <w:ilvl w:val="0"/>
                            <w:numId w:val="36"/>
                          </w:numPr>
                          <w:spacing w:after="200" w:line="276" w:lineRule="auto"/>
                          <w:ind w:left="426" w:hanging="284"/>
                        </w:pPr>
                        <w:r>
                          <w:t xml:space="preserve">Rinse cartridge with 5,0 mL </w:t>
                        </w:r>
                        <w:r w:rsidRPr="000A24F8">
                          <w:t>distilled water (H</w:t>
                        </w:r>
                        <w:r w:rsidRPr="000A24F8">
                          <w:rPr>
                            <w:vertAlign w:val="subscript"/>
                          </w:rPr>
                          <w:t>2</w:t>
                        </w:r>
                        <w:r w:rsidRPr="000A24F8">
                          <w:t>O) into aqueous waste</w:t>
                        </w:r>
                      </w:p>
                      <w:p w14:paraId="2D158240" w14:textId="77777777" w:rsidR="00825859" w:rsidRDefault="00825859" w:rsidP="003747DC">
                        <w:pPr>
                          <w:pStyle w:val="Paragraphedeliste"/>
                          <w:numPr>
                            <w:ilvl w:val="0"/>
                            <w:numId w:val="36"/>
                          </w:numPr>
                          <w:spacing w:after="200" w:line="276" w:lineRule="auto"/>
                          <w:ind w:left="426" w:hanging="284"/>
                        </w:pPr>
                        <w:r w:rsidRPr="000A24F8">
                          <w:t>Condition cartridge with 5,0 mL distilled water</w:t>
                        </w:r>
                        <w:r>
                          <w:t xml:space="preserve"> (H</w:t>
                        </w:r>
                        <w:r>
                          <w:rPr>
                            <w:vertAlign w:val="subscript"/>
                          </w:rPr>
                          <w:t>2</w:t>
                        </w:r>
                        <w:r>
                          <w:t>O) into aqueous waste</w:t>
                        </w:r>
                      </w:p>
                      <w:p w14:paraId="2D32AEE9" w14:textId="77777777" w:rsidR="00825859" w:rsidRPr="00C1424E" w:rsidRDefault="00825859" w:rsidP="003747DC">
                        <w:pPr>
                          <w:pStyle w:val="Paragraphedeliste"/>
                          <w:numPr>
                            <w:ilvl w:val="0"/>
                            <w:numId w:val="36"/>
                          </w:numPr>
                          <w:spacing w:after="200" w:line="276" w:lineRule="auto"/>
                          <w:ind w:left="426" w:hanging="284"/>
                        </w:pPr>
                        <w:r>
                          <w:t xml:space="preserve">Load </w:t>
                        </w:r>
                        <w:r w:rsidRPr="00C1424E">
                          <w:rPr>
                            <w:i/>
                          </w:rPr>
                          <w:t>XX</w:t>
                        </w:r>
                        <w:r>
                          <w:t xml:space="preserve"> mL of sample onto the cartridge </w:t>
                        </w:r>
                        <w:r w:rsidRPr="00C1424E">
                          <w:rPr>
                            <w:i/>
                          </w:rPr>
                          <w:t>(enter the volume of your sample and save the method)</w:t>
                        </w:r>
                      </w:p>
                      <w:p w14:paraId="0C6CFC6F" w14:textId="77777777" w:rsidR="00825859" w:rsidRDefault="00825859" w:rsidP="003747DC">
                        <w:pPr>
                          <w:pStyle w:val="Paragraphedeliste"/>
                          <w:numPr>
                            <w:ilvl w:val="0"/>
                            <w:numId w:val="36"/>
                          </w:numPr>
                          <w:spacing w:after="200" w:line="276" w:lineRule="auto"/>
                          <w:ind w:left="426" w:hanging="284"/>
                        </w:pPr>
                        <w:r>
                          <w:t>Dry cartridge with gas for 10,0 minutes</w:t>
                        </w:r>
                      </w:p>
                      <w:p w14:paraId="4C1CF55B" w14:textId="77777777" w:rsidR="00825859" w:rsidRDefault="00825859" w:rsidP="003747DC">
                        <w:pPr>
                          <w:pStyle w:val="Paragraphedeliste"/>
                          <w:numPr>
                            <w:ilvl w:val="0"/>
                            <w:numId w:val="36"/>
                          </w:numPr>
                          <w:spacing w:after="200" w:line="276" w:lineRule="auto"/>
                          <w:ind w:left="426" w:hanging="284"/>
                        </w:pPr>
                        <w:r>
                          <w:t>Soak and Collect 3,0 mL fraction using ethyl acetate (</w:t>
                        </w:r>
                        <w:proofErr w:type="spellStart"/>
                        <w:r>
                          <w:t>EtAc</w:t>
                        </w:r>
                        <w:proofErr w:type="spellEnd"/>
                        <w:r>
                          <w:t>)</w:t>
                        </w:r>
                      </w:p>
                      <w:p w14:paraId="0DFD8565" w14:textId="77777777" w:rsidR="00825859" w:rsidRDefault="00825859" w:rsidP="003747DC">
                        <w:pPr>
                          <w:pStyle w:val="Paragraphedeliste"/>
                          <w:numPr>
                            <w:ilvl w:val="0"/>
                            <w:numId w:val="36"/>
                          </w:numPr>
                          <w:spacing w:after="200" w:line="276" w:lineRule="auto"/>
                          <w:ind w:left="426" w:hanging="284"/>
                        </w:pPr>
                        <w:r>
                          <w:t xml:space="preserve">Collect 2,0 mL fraction into sample tube using </w:t>
                        </w:r>
                        <w:proofErr w:type="spellStart"/>
                        <w:r>
                          <w:t>EtAc</w:t>
                        </w:r>
                        <w:proofErr w:type="spellEnd"/>
                      </w:p>
                      <w:p w14:paraId="51F3254B" w14:textId="77777777" w:rsidR="00825859" w:rsidRDefault="00825859" w:rsidP="003747DC">
                        <w:pPr>
                          <w:pStyle w:val="Paragraphedeliste"/>
                          <w:numPr>
                            <w:ilvl w:val="0"/>
                            <w:numId w:val="36"/>
                          </w:numPr>
                          <w:spacing w:after="200" w:line="276" w:lineRule="auto"/>
                          <w:ind w:left="426" w:hanging="284"/>
                        </w:pPr>
                        <w:r>
                          <w:t xml:space="preserve">Soak and Collect 3,0 mL fraction using ACN </w:t>
                        </w:r>
                      </w:p>
                      <w:p w14:paraId="77EA9186" w14:textId="77777777" w:rsidR="00825859" w:rsidRPr="00C1424E" w:rsidRDefault="00825859" w:rsidP="003747DC">
                        <w:pPr>
                          <w:pStyle w:val="Paragraphedeliste"/>
                          <w:numPr>
                            <w:ilvl w:val="0"/>
                            <w:numId w:val="36"/>
                          </w:numPr>
                          <w:spacing w:after="200" w:line="276" w:lineRule="auto"/>
                          <w:ind w:left="426" w:hanging="284"/>
                        </w:pPr>
                        <w:r>
                          <w:t>Collect 2,0 mL fraction into sample tube using ACN</w:t>
                        </w:r>
                      </w:p>
                      <w:p w14:paraId="7CDDB55E" w14:textId="77777777" w:rsidR="00825859" w:rsidRPr="00C1424E" w:rsidRDefault="00825859" w:rsidP="003747DC">
                        <w:pPr>
                          <w:ind w:left="426" w:hanging="284"/>
                        </w:pPr>
                      </w:p>
                    </w:txbxContent>
                  </v:textbox>
                </v:shape>
              </w:pict>
            </mc:Fallback>
          </mc:AlternateContent>
        </w:r>
      </w:ins>
    </w:p>
    <w:p w14:paraId="3EA18A85" w14:textId="77777777" w:rsidR="003747DC" w:rsidRDefault="003747DC" w:rsidP="003747DC">
      <w:pPr>
        <w:pStyle w:val="Paragraphedeliste"/>
        <w:rPr>
          <w:ins w:id="41" w:author="wisselmann" w:date="2016-04-11T11:16:00Z"/>
        </w:rPr>
      </w:pPr>
    </w:p>
    <w:p w14:paraId="564BE549" w14:textId="77777777" w:rsidR="003747DC" w:rsidRDefault="003747DC" w:rsidP="003747DC">
      <w:pPr>
        <w:pStyle w:val="Paragraphedeliste"/>
        <w:rPr>
          <w:ins w:id="42" w:author="wisselmann" w:date="2016-04-11T11:16:00Z"/>
        </w:rPr>
      </w:pPr>
    </w:p>
    <w:p w14:paraId="38A7FA9C" w14:textId="77777777" w:rsidR="003747DC" w:rsidRDefault="003747DC" w:rsidP="003747DC">
      <w:pPr>
        <w:pStyle w:val="Paragraphedeliste"/>
        <w:rPr>
          <w:ins w:id="43" w:author="wisselmann" w:date="2016-04-11T11:16:00Z"/>
        </w:rPr>
      </w:pPr>
    </w:p>
    <w:p w14:paraId="1F460B64" w14:textId="77777777" w:rsidR="003747DC" w:rsidRDefault="003747DC" w:rsidP="003747DC">
      <w:pPr>
        <w:pStyle w:val="Paragraphedeliste"/>
        <w:rPr>
          <w:ins w:id="44" w:author="wisselmann" w:date="2016-04-11T11:16:00Z"/>
        </w:rPr>
      </w:pPr>
    </w:p>
    <w:p w14:paraId="5D2FB133" w14:textId="77777777" w:rsidR="003747DC" w:rsidRDefault="003747DC" w:rsidP="003747DC">
      <w:pPr>
        <w:pStyle w:val="Paragraphedeliste"/>
        <w:rPr>
          <w:ins w:id="45" w:author="wisselmann" w:date="2016-04-11T11:16:00Z"/>
        </w:rPr>
      </w:pPr>
    </w:p>
    <w:p w14:paraId="09ADE25F" w14:textId="77777777" w:rsidR="003747DC" w:rsidRDefault="003747DC" w:rsidP="003747DC">
      <w:pPr>
        <w:pStyle w:val="Paragraphedeliste"/>
        <w:rPr>
          <w:ins w:id="46" w:author="wisselmann" w:date="2016-04-11T11:16:00Z"/>
        </w:rPr>
      </w:pPr>
    </w:p>
    <w:p w14:paraId="6ED21F1D" w14:textId="77777777" w:rsidR="003747DC" w:rsidRDefault="003747DC" w:rsidP="003747DC">
      <w:pPr>
        <w:pStyle w:val="Paragraphedeliste"/>
        <w:rPr>
          <w:ins w:id="47" w:author="wisselmann" w:date="2016-04-11T11:16:00Z"/>
        </w:rPr>
      </w:pPr>
    </w:p>
    <w:p w14:paraId="0E009C1E" w14:textId="77777777" w:rsidR="003747DC" w:rsidRDefault="003747DC" w:rsidP="003747DC">
      <w:pPr>
        <w:pStyle w:val="Paragraphedeliste"/>
        <w:rPr>
          <w:ins w:id="48" w:author="wisselmann" w:date="2016-04-11T11:16:00Z"/>
        </w:rPr>
      </w:pPr>
    </w:p>
    <w:p w14:paraId="4871D2AF" w14:textId="77777777" w:rsidR="003747DC" w:rsidRDefault="003747DC" w:rsidP="003747DC">
      <w:pPr>
        <w:pStyle w:val="Paragraphedeliste"/>
        <w:rPr>
          <w:ins w:id="49" w:author="wisselmann" w:date="2016-04-11T11:16:00Z"/>
        </w:rPr>
      </w:pPr>
    </w:p>
    <w:p w14:paraId="51AC6EB9" w14:textId="77777777" w:rsidR="003747DC" w:rsidRDefault="003747DC" w:rsidP="003747DC">
      <w:pPr>
        <w:rPr>
          <w:ins w:id="50" w:author="wisselmann" w:date="2016-04-11T11:16:00Z"/>
        </w:rPr>
      </w:pPr>
    </w:p>
    <w:p w14:paraId="5F207F4E" w14:textId="77777777" w:rsidR="003747DC" w:rsidRDefault="003747DC" w:rsidP="003747DC">
      <w:pPr>
        <w:rPr>
          <w:ins w:id="51" w:author="wisselmann" w:date="2016-04-11T11:16:00Z"/>
        </w:rPr>
      </w:pPr>
    </w:p>
    <w:p w14:paraId="7CC0B3D7" w14:textId="77777777" w:rsidR="003747DC" w:rsidRDefault="003747DC" w:rsidP="003747DC">
      <w:pPr>
        <w:pStyle w:val="Paragraphedeliste"/>
        <w:numPr>
          <w:ilvl w:val="0"/>
          <w:numId w:val="35"/>
        </w:numPr>
        <w:spacing w:after="200" w:line="276" w:lineRule="auto"/>
        <w:rPr>
          <w:ins w:id="52" w:author="wisselmann" w:date="2016-04-11T11:16:00Z"/>
        </w:rPr>
      </w:pPr>
      <w:ins w:id="53" w:author="wisselmann" w:date="2016-04-11T11:16:00Z">
        <w:r>
          <w:t xml:space="preserve">Insert </w:t>
        </w:r>
        <w:proofErr w:type="spellStart"/>
        <w:r>
          <w:t>Dionex</w:t>
        </w:r>
        <w:proofErr w:type="spellEnd"/>
        <w:r>
          <w:t>® C18 Cartridges at the 6 available locations of the SPE apparatus</w:t>
        </w:r>
      </w:ins>
    </w:p>
    <w:p w14:paraId="07C03D83" w14:textId="77777777" w:rsidR="003747DC" w:rsidRDefault="003747DC" w:rsidP="003747DC">
      <w:pPr>
        <w:pStyle w:val="Paragraphedeliste"/>
        <w:numPr>
          <w:ilvl w:val="0"/>
          <w:numId w:val="35"/>
        </w:numPr>
        <w:spacing w:after="200" w:line="276" w:lineRule="auto"/>
        <w:rPr>
          <w:ins w:id="54" w:author="wisselmann" w:date="2016-04-11T11:16:00Z"/>
        </w:rPr>
      </w:pPr>
      <w:ins w:id="55" w:author="wisselmann" w:date="2016-04-11T11:16:00Z">
        <w:r>
          <w:t>Transfer the filtrated water in a flask</w:t>
        </w:r>
      </w:ins>
    </w:p>
    <w:p w14:paraId="75048E8C" w14:textId="77777777" w:rsidR="003747DC" w:rsidRDefault="003747DC" w:rsidP="003747DC">
      <w:pPr>
        <w:pStyle w:val="Paragraphedeliste"/>
        <w:numPr>
          <w:ilvl w:val="0"/>
          <w:numId w:val="35"/>
        </w:numPr>
        <w:spacing w:after="200" w:line="276" w:lineRule="auto"/>
        <w:rPr>
          <w:ins w:id="56" w:author="wisselmann" w:date="2016-04-11T11:16:00Z"/>
        </w:rPr>
      </w:pPr>
      <w:ins w:id="57" w:author="wisselmann" w:date="2016-04-11T11:16:00Z">
        <w:r>
          <w:t>Insert the tubes from the SPE apparatus in the sample flasks</w:t>
        </w:r>
      </w:ins>
    </w:p>
    <w:p w14:paraId="4ADD8765" w14:textId="77777777" w:rsidR="003747DC" w:rsidRDefault="003747DC" w:rsidP="003747DC">
      <w:pPr>
        <w:pStyle w:val="Paragraphedeliste"/>
        <w:rPr>
          <w:ins w:id="58" w:author="wisselmann" w:date="2016-04-11T11:16:00Z"/>
        </w:rPr>
      </w:pPr>
      <w:ins w:id="59" w:author="wisselmann" w:date="2016-04-11T11:16:00Z">
        <w:r>
          <w:t>Make sure that the tube touches the bottom of the flask</w:t>
        </w:r>
      </w:ins>
    </w:p>
    <w:p w14:paraId="2FA01552" w14:textId="77777777" w:rsidR="003747DC" w:rsidRDefault="003747DC" w:rsidP="003747DC">
      <w:pPr>
        <w:pStyle w:val="Paragraphedeliste"/>
        <w:rPr>
          <w:ins w:id="60" w:author="wisselmann" w:date="2016-04-11T11:16:00Z"/>
        </w:rPr>
      </w:pPr>
      <w:ins w:id="61" w:author="wisselmann" w:date="2016-04-11T11:16:00Z">
        <w:r>
          <w:t xml:space="preserve">Maintain the position of the tube in the flask with </w:t>
        </w:r>
        <w:proofErr w:type="spellStart"/>
        <w:r>
          <w:t>parafilm</w:t>
        </w:r>
        <w:proofErr w:type="spellEnd"/>
      </w:ins>
    </w:p>
    <w:p w14:paraId="2B5EA649" w14:textId="77777777" w:rsidR="003747DC" w:rsidRDefault="003747DC" w:rsidP="003747DC">
      <w:pPr>
        <w:pStyle w:val="Paragraphedeliste"/>
        <w:numPr>
          <w:ilvl w:val="0"/>
          <w:numId w:val="35"/>
        </w:numPr>
        <w:spacing w:after="200" w:line="276" w:lineRule="auto"/>
        <w:rPr>
          <w:ins w:id="62" w:author="wisselmann" w:date="2016-04-11T11:16:00Z"/>
        </w:rPr>
      </w:pPr>
      <w:ins w:id="63" w:author="wisselmann" w:date="2016-04-11T11:16:00Z">
        <w:r>
          <w:t xml:space="preserve">Place a </w:t>
        </w:r>
        <w:r w:rsidRPr="00A472E2">
          <w:t xml:space="preserve">10 mL </w:t>
        </w:r>
        <w:r>
          <w:t xml:space="preserve">amber glass flask at each SPE outlet </w:t>
        </w:r>
      </w:ins>
    </w:p>
    <w:p w14:paraId="691DFA89" w14:textId="77777777" w:rsidR="003747DC" w:rsidRDefault="003747DC" w:rsidP="003747DC">
      <w:pPr>
        <w:pStyle w:val="Paragraphedeliste"/>
        <w:numPr>
          <w:ilvl w:val="0"/>
          <w:numId w:val="35"/>
        </w:numPr>
        <w:spacing w:after="200" w:line="276" w:lineRule="auto"/>
        <w:rPr>
          <w:ins w:id="64" w:author="wisselmann" w:date="2016-04-11T11:16:00Z"/>
        </w:rPr>
      </w:pPr>
      <w:ins w:id="65" w:author="wisselmann" w:date="2016-04-11T11:16:00Z">
        <w:r>
          <w:t>Start the loaded SPE program</w:t>
        </w:r>
      </w:ins>
    </w:p>
    <w:p w14:paraId="3E214691" w14:textId="77777777" w:rsidR="003747DC" w:rsidRDefault="003747DC" w:rsidP="003747DC">
      <w:pPr>
        <w:pStyle w:val="Paragraphedeliste"/>
        <w:numPr>
          <w:ilvl w:val="0"/>
          <w:numId w:val="35"/>
        </w:numPr>
        <w:spacing w:after="200" w:line="276" w:lineRule="auto"/>
        <w:rPr>
          <w:ins w:id="66" w:author="wisselmann" w:date="2016-04-11T11:16:00Z"/>
        </w:rPr>
      </w:pPr>
      <w:proofErr w:type="spellStart"/>
      <w:ins w:id="67" w:author="wisselmann" w:date="2016-04-11T11:16:00Z">
        <w:r>
          <w:t>Preconcentrate</w:t>
        </w:r>
        <w:proofErr w:type="spellEnd"/>
        <w:r>
          <w:t xml:space="preserve"> the samples by solvent evaporation under N</w:t>
        </w:r>
        <w:r>
          <w:rPr>
            <w:vertAlign w:val="subscript"/>
          </w:rPr>
          <w:t>2</w:t>
        </w:r>
        <w:r>
          <w:t xml:space="preserve"> flux until the “last drop”, using the appropriate program</w:t>
        </w:r>
      </w:ins>
    </w:p>
    <w:p w14:paraId="1D9CF8A0" w14:textId="77777777" w:rsidR="003747DC" w:rsidRDefault="003747DC" w:rsidP="003747DC">
      <w:pPr>
        <w:pStyle w:val="Paragraphedeliste"/>
        <w:numPr>
          <w:ilvl w:val="0"/>
          <w:numId w:val="35"/>
        </w:numPr>
        <w:spacing w:after="200" w:line="276" w:lineRule="auto"/>
        <w:rPr>
          <w:ins w:id="68" w:author="wisselmann" w:date="2016-04-11T11:16:00Z"/>
        </w:rPr>
      </w:pPr>
      <w:ins w:id="69" w:author="wisselmann" w:date="2016-04-11T11:16:00Z">
        <w:r>
          <w:t>Rinse 2 times with 400 µL ACN and transfer into a 2 mL GC vial</w:t>
        </w:r>
      </w:ins>
    </w:p>
    <w:p w14:paraId="29FAE4B3" w14:textId="77777777" w:rsidR="003747DC" w:rsidRDefault="003747DC" w:rsidP="003747DC">
      <w:pPr>
        <w:pStyle w:val="Paragraphedeliste"/>
        <w:numPr>
          <w:ilvl w:val="0"/>
          <w:numId w:val="35"/>
        </w:numPr>
        <w:spacing w:after="200" w:line="276" w:lineRule="auto"/>
        <w:rPr>
          <w:ins w:id="70" w:author="wisselmann" w:date="2016-04-11T11:16:00Z"/>
        </w:rPr>
      </w:pPr>
      <w:ins w:id="71" w:author="wisselmann" w:date="2016-04-11T11:16:00Z">
        <w:r>
          <w:t>Store the extract in a freezer until analysis</w:t>
        </w:r>
      </w:ins>
    </w:p>
    <w:p w14:paraId="192460F3" w14:textId="77777777" w:rsidR="003747DC" w:rsidRPr="00704AD0" w:rsidRDefault="003747DC" w:rsidP="003747DC">
      <w:pPr>
        <w:pStyle w:val="Paragraphedeliste"/>
        <w:rPr>
          <w:ins w:id="72" w:author="wisselmann" w:date="2016-04-11T11:16:00Z"/>
        </w:rPr>
      </w:pPr>
      <w:ins w:id="73" w:author="wisselmann" w:date="2016-04-11T11:16:00Z">
        <w:r>
          <w:t>Label properly the sample (extract type, date of sampling and extraction and your name)</w:t>
        </w:r>
      </w:ins>
    </w:p>
    <w:p w14:paraId="23A80D6A" w14:textId="77777777" w:rsidR="003747DC" w:rsidRPr="0027008D" w:rsidRDefault="003747DC" w:rsidP="0027008D">
      <w:pPr>
        <w:rPr>
          <w:ins w:id="74" w:author="wisselmann" w:date="2016-04-11T11:16:00Z"/>
          <w:b/>
        </w:rPr>
      </w:pPr>
      <w:ins w:id="75" w:author="wisselmann" w:date="2016-04-11T11:16:00Z">
        <w:r w:rsidRPr="0027008D">
          <w:rPr>
            <w:b/>
          </w:rPr>
          <w:t xml:space="preserve">Solvent Set </w:t>
        </w:r>
      </w:ins>
    </w:p>
    <w:p w14:paraId="01176BC3" w14:textId="77777777" w:rsidR="003747DC" w:rsidRDefault="003747DC" w:rsidP="003747DC">
      <w:pPr>
        <w:rPr>
          <w:ins w:id="76" w:author="wisselmann" w:date="2016-04-11T11:16:00Z"/>
        </w:rPr>
      </w:pPr>
      <w:ins w:id="77" w:author="wisselmann" w:date="2016-04-11T11:16:00Z">
        <w:r>
          <w:t>Use the “</w:t>
        </w:r>
        <w:proofErr w:type="spellStart"/>
        <w:r>
          <w:t>isotopes_acetanilides</w:t>
        </w:r>
        <w:proofErr w:type="spellEnd"/>
        <w:r>
          <w:t xml:space="preserve">” solvent </w:t>
        </w:r>
        <w:proofErr w:type="gramStart"/>
        <w:r>
          <w:t>set :</w:t>
        </w:r>
        <w:proofErr w:type="gramEnd"/>
      </w:ins>
    </w:p>
    <w:p w14:paraId="7A8DB98E" w14:textId="77777777" w:rsidR="003747DC" w:rsidRDefault="003747DC" w:rsidP="003747DC">
      <w:pPr>
        <w:pStyle w:val="Paragraphedeliste"/>
        <w:numPr>
          <w:ilvl w:val="0"/>
          <w:numId w:val="37"/>
        </w:numPr>
        <w:spacing w:after="200" w:line="276" w:lineRule="auto"/>
        <w:rPr>
          <w:ins w:id="78" w:author="wisselmann" w:date="2016-04-11T11:16:00Z"/>
        </w:rPr>
      </w:pPr>
      <w:ins w:id="79" w:author="wisselmann" w:date="2016-04-11T11:16:00Z">
        <w:r>
          <w:t>Ethanol (</w:t>
        </w:r>
        <w:proofErr w:type="spellStart"/>
        <w:r>
          <w:t>EtOH</w:t>
        </w:r>
        <w:proofErr w:type="spellEnd"/>
        <w:r>
          <w:t>)</w:t>
        </w:r>
      </w:ins>
    </w:p>
    <w:p w14:paraId="2A1472C0" w14:textId="77777777" w:rsidR="003747DC" w:rsidRDefault="003747DC" w:rsidP="003747DC">
      <w:pPr>
        <w:pStyle w:val="Paragraphedeliste"/>
        <w:numPr>
          <w:ilvl w:val="0"/>
          <w:numId w:val="37"/>
        </w:numPr>
        <w:spacing w:after="200" w:line="276" w:lineRule="auto"/>
        <w:rPr>
          <w:ins w:id="80" w:author="wisselmann" w:date="2016-04-11T11:16:00Z"/>
        </w:rPr>
      </w:pPr>
      <w:ins w:id="81" w:author="wisselmann" w:date="2016-04-11T11:16:00Z">
        <w:r>
          <w:t>Distilled water (H</w:t>
        </w:r>
        <w:r>
          <w:rPr>
            <w:vertAlign w:val="subscript"/>
          </w:rPr>
          <w:t>2</w:t>
        </w:r>
        <w:r>
          <w:t>O)</w:t>
        </w:r>
      </w:ins>
    </w:p>
    <w:p w14:paraId="6D82FFFF" w14:textId="77777777" w:rsidR="003747DC" w:rsidRDefault="003747DC" w:rsidP="003747DC">
      <w:pPr>
        <w:pStyle w:val="Paragraphedeliste"/>
        <w:numPr>
          <w:ilvl w:val="0"/>
          <w:numId w:val="37"/>
        </w:numPr>
        <w:spacing w:after="200" w:line="276" w:lineRule="auto"/>
        <w:rPr>
          <w:ins w:id="82" w:author="wisselmann" w:date="2016-04-11T11:16:00Z"/>
        </w:rPr>
      </w:pPr>
      <w:ins w:id="83" w:author="wisselmann" w:date="2016-04-11T11:16:00Z">
        <w:r>
          <w:t>Ethyl Acetate (</w:t>
        </w:r>
        <w:proofErr w:type="spellStart"/>
        <w:r>
          <w:t>EtAc</w:t>
        </w:r>
        <w:proofErr w:type="spellEnd"/>
        <w:r>
          <w:t>)</w:t>
        </w:r>
      </w:ins>
    </w:p>
    <w:p w14:paraId="55A3C814" w14:textId="77777777" w:rsidR="003747DC" w:rsidRDefault="003747DC" w:rsidP="003747DC">
      <w:pPr>
        <w:pStyle w:val="Paragraphedeliste"/>
        <w:numPr>
          <w:ilvl w:val="0"/>
          <w:numId w:val="37"/>
        </w:numPr>
        <w:spacing w:after="200" w:line="276" w:lineRule="auto"/>
        <w:rPr>
          <w:ins w:id="84" w:author="wisselmann" w:date="2016-04-11T11:16:00Z"/>
        </w:rPr>
      </w:pPr>
      <w:ins w:id="85" w:author="wisselmann" w:date="2016-04-11T11:16:00Z">
        <w:r>
          <w:t>Not used; Default solvent: Dichloromethane (DCM)</w:t>
        </w:r>
      </w:ins>
    </w:p>
    <w:p w14:paraId="073F9D95" w14:textId="77777777" w:rsidR="003747DC" w:rsidRPr="00A01A89" w:rsidRDefault="003747DC" w:rsidP="00DE0596">
      <w:pPr>
        <w:pStyle w:val="Paragraphedeliste"/>
        <w:numPr>
          <w:ilvl w:val="0"/>
          <w:numId w:val="37"/>
        </w:numPr>
        <w:spacing w:after="200" w:line="276" w:lineRule="auto"/>
        <w:rPr>
          <w:ins w:id="86" w:author="wisselmann" w:date="2016-04-11T11:16:00Z"/>
        </w:rPr>
      </w:pPr>
      <w:ins w:id="87" w:author="wisselmann" w:date="2016-04-11T11:16:00Z">
        <w:r>
          <w:t xml:space="preserve">Acetonitrile (ACN) </w:t>
        </w:r>
      </w:ins>
    </w:p>
    <w:p w14:paraId="2E8D0957" w14:textId="77777777" w:rsidR="003747DC" w:rsidRPr="0027008D" w:rsidRDefault="003747DC" w:rsidP="0027008D">
      <w:pPr>
        <w:rPr>
          <w:ins w:id="88" w:author="wisselmann" w:date="2016-04-11T11:16:00Z"/>
          <w:b/>
        </w:rPr>
      </w:pPr>
      <w:ins w:id="89" w:author="wisselmann" w:date="2016-04-11T11:16:00Z">
        <w:r w:rsidRPr="0027008D">
          <w:rPr>
            <w:b/>
          </w:rPr>
          <w:t>Parameters</w:t>
        </w:r>
      </w:ins>
    </w:p>
    <w:p w14:paraId="73AC0886" w14:textId="77777777" w:rsidR="003747DC" w:rsidRPr="006453CE" w:rsidRDefault="003747DC" w:rsidP="003747DC">
      <w:pPr>
        <w:pStyle w:val="Paragraphedeliste"/>
        <w:numPr>
          <w:ilvl w:val="0"/>
          <w:numId w:val="38"/>
        </w:numPr>
        <w:rPr>
          <w:ins w:id="90" w:author="wisselmann" w:date="2016-04-11T11:16:00Z"/>
        </w:rPr>
      </w:pPr>
      <w:ins w:id="91" w:author="wisselmann" w:date="2016-04-11T11:16:00Z">
        <w:r w:rsidRPr="006453CE">
          <w:t xml:space="preserve">Flow rates : </w:t>
        </w:r>
      </w:ins>
    </w:p>
    <w:tbl>
      <w:tblPr>
        <w:tblStyle w:val="Grilledutableau"/>
        <w:tblW w:w="0" w:type="auto"/>
        <w:jc w:val="center"/>
        <w:tblLook w:val="04A0" w:firstRow="1" w:lastRow="0" w:firstColumn="1" w:lastColumn="0" w:noHBand="0" w:noVBand="1"/>
      </w:tblPr>
      <w:tblGrid>
        <w:gridCol w:w="2303"/>
        <w:gridCol w:w="2303"/>
        <w:gridCol w:w="2303"/>
        <w:gridCol w:w="2303"/>
      </w:tblGrid>
      <w:tr w:rsidR="003747DC" w:rsidRPr="00CB03EF" w14:paraId="56C1C866" w14:textId="77777777" w:rsidTr="00952E03">
        <w:trPr>
          <w:jc w:val="center"/>
        </w:trPr>
        <w:tc>
          <w:tcPr>
            <w:tcW w:w="2303" w:type="dxa"/>
            <w:vAlign w:val="center"/>
          </w:tcPr>
          <w:p w14:paraId="29CFE62E" w14:textId="77777777" w:rsidR="003747DC" w:rsidRPr="00CB03EF" w:rsidRDefault="003747DC" w:rsidP="00952E03">
            <w:pPr>
              <w:jc w:val="center"/>
              <w:rPr>
                <w:b/>
              </w:rPr>
            </w:pPr>
          </w:p>
        </w:tc>
        <w:tc>
          <w:tcPr>
            <w:tcW w:w="2303" w:type="dxa"/>
            <w:vAlign w:val="center"/>
          </w:tcPr>
          <w:p w14:paraId="27BE42F6" w14:textId="77777777" w:rsidR="003747DC" w:rsidRPr="00CB03EF" w:rsidRDefault="003747DC" w:rsidP="00952E03">
            <w:pPr>
              <w:jc w:val="center"/>
              <w:rPr>
                <w:b/>
              </w:rPr>
            </w:pPr>
            <w:r w:rsidRPr="00CB03EF">
              <w:rPr>
                <w:b/>
              </w:rPr>
              <w:t>1 L sample</w:t>
            </w:r>
          </w:p>
        </w:tc>
        <w:tc>
          <w:tcPr>
            <w:tcW w:w="2303" w:type="dxa"/>
            <w:vAlign w:val="center"/>
          </w:tcPr>
          <w:p w14:paraId="491B9F73" w14:textId="77777777" w:rsidR="003747DC" w:rsidRPr="00CB03EF" w:rsidRDefault="003747DC" w:rsidP="00952E03">
            <w:pPr>
              <w:jc w:val="center"/>
              <w:rPr>
                <w:b/>
              </w:rPr>
            </w:pPr>
            <w:r w:rsidRPr="00CB03EF">
              <w:rPr>
                <w:b/>
              </w:rPr>
              <w:t>2 L sample</w:t>
            </w:r>
          </w:p>
        </w:tc>
        <w:tc>
          <w:tcPr>
            <w:tcW w:w="2303" w:type="dxa"/>
            <w:vAlign w:val="center"/>
          </w:tcPr>
          <w:p w14:paraId="43C0CE93" w14:textId="77777777" w:rsidR="003747DC" w:rsidRPr="00CB03EF" w:rsidRDefault="003747DC" w:rsidP="00952E03">
            <w:pPr>
              <w:jc w:val="center"/>
              <w:rPr>
                <w:b/>
              </w:rPr>
            </w:pPr>
            <w:r w:rsidRPr="00CB03EF">
              <w:rPr>
                <w:b/>
              </w:rPr>
              <w:t>≤ 500 mL sample</w:t>
            </w:r>
          </w:p>
        </w:tc>
      </w:tr>
      <w:tr w:rsidR="003747DC" w14:paraId="7EE1FAF9" w14:textId="77777777" w:rsidTr="00952E03">
        <w:trPr>
          <w:jc w:val="center"/>
        </w:trPr>
        <w:tc>
          <w:tcPr>
            <w:tcW w:w="2303" w:type="dxa"/>
            <w:vAlign w:val="center"/>
          </w:tcPr>
          <w:p w14:paraId="6331D994" w14:textId="77777777" w:rsidR="003747DC" w:rsidRPr="00CB03EF" w:rsidRDefault="003747DC" w:rsidP="00952E03">
            <w:pPr>
              <w:jc w:val="center"/>
              <w:rPr>
                <w:b/>
              </w:rPr>
            </w:pPr>
            <w:r w:rsidRPr="00CB03EF">
              <w:rPr>
                <w:b/>
              </w:rPr>
              <w:t>Cond Flow</w:t>
            </w:r>
          </w:p>
        </w:tc>
        <w:tc>
          <w:tcPr>
            <w:tcW w:w="2303" w:type="dxa"/>
            <w:vAlign w:val="center"/>
          </w:tcPr>
          <w:p w14:paraId="0A74EB85" w14:textId="77777777" w:rsidR="003747DC" w:rsidRDefault="003747DC" w:rsidP="00952E03">
            <w:pPr>
              <w:jc w:val="center"/>
            </w:pPr>
            <w:r>
              <w:t>40,0 mL/min</w:t>
            </w:r>
          </w:p>
        </w:tc>
        <w:tc>
          <w:tcPr>
            <w:tcW w:w="2303" w:type="dxa"/>
            <w:vAlign w:val="center"/>
          </w:tcPr>
          <w:p w14:paraId="427BFE3F" w14:textId="77777777" w:rsidR="003747DC" w:rsidRDefault="003747DC" w:rsidP="00952E03">
            <w:pPr>
              <w:jc w:val="center"/>
            </w:pPr>
            <w:r>
              <w:t>40,0 mL/min</w:t>
            </w:r>
          </w:p>
        </w:tc>
        <w:tc>
          <w:tcPr>
            <w:tcW w:w="2303" w:type="dxa"/>
            <w:vAlign w:val="center"/>
          </w:tcPr>
          <w:p w14:paraId="29D581D1" w14:textId="77777777" w:rsidR="003747DC" w:rsidRDefault="003747DC" w:rsidP="00952E03">
            <w:pPr>
              <w:jc w:val="center"/>
            </w:pPr>
            <w:r>
              <w:t>40,0 mL/min</w:t>
            </w:r>
          </w:p>
        </w:tc>
      </w:tr>
      <w:tr w:rsidR="003747DC" w14:paraId="09644BE6" w14:textId="77777777" w:rsidTr="00952E03">
        <w:trPr>
          <w:jc w:val="center"/>
        </w:trPr>
        <w:tc>
          <w:tcPr>
            <w:tcW w:w="2303" w:type="dxa"/>
            <w:vAlign w:val="center"/>
          </w:tcPr>
          <w:p w14:paraId="3E6630AC" w14:textId="77777777" w:rsidR="003747DC" w:rsidRPr="00D23A89" w:rsidRDefault="003747DC" w:rsidP="00952E03">
            <w:pPr>
              <w:jc w:val="center"/>
              <w:rPr>
                <w:b/>
              </w:rPr>
            </w:pPr>
            <w:r w:rsidRPr="00D23A89">
              <w:rPr>
                <w:b/>
              </w:rPr>
              <w:t>Load Flow</w:t>
            </w:r>
          </w:p>
        </w:tc>
        <w:tc>
          <w:tcPr>
            <w:tcW w:w="2303" w:type="dxa"/>
            <w:vAlign w:val="center"/>
          </w:tcPr>
          <w:p w14:paraId="71660708" w14:textId="77777777" w:rsidR="003747DC" w:rsidRPr="00D23A89" w:rsidRDefault="003747DC" w:rsidP="00952E03">
            <w:pPr>
              <w:jc w:val="center"/>
            </w:pPr>
            <w:r w:rsidRPr="00D23A89">
              <w:t>10,0 mL/min</w:t>
            </w:r>
          </w:p>
        </w:tc>
        <w:tc>
          <w:tcPr>
            <w:tcW w:w="2303" w:type="dxa"/>
            <w:vAlign w:val="center"/>
          </w:tcPr>
          <w:p w14:paraId="7228A1DC" w14:textId="77777777" w:rsidR="003747DC" w:rsidRPr="00D23A89" w:rsidRDefault="003747DC" w:rsidP="00952E03">
            <w:pPr>
              <w:jc w:val="center"/>
            </w:pPr>
            <w:r w:rsidRPr="00D23A89">
              <w:t>30,0 mL/min</w:t>
            </w:r>
          </w:p>
        </w:tc>
        <w:tc>
          <w:tcPr>
            <w:tcW w:w="2303" w:type="dxa"/>
            <w:vAlign w:val="center"/>
          </w:tcPr>
          <w:p w14:paraId="1BD65AC1" w14:textId="77777777" w:rsidR="003747DC" w:rsidRPr="00D23A89" w:rsidRDefault="003747DC" w:rsidP="00952E03">
            <w:pPr>
              <w:jc w:val="center"/>
            </w:pPr>
            <w:r w:rsidRPr="00D23A89">
              <w:t>10,0 mL/min</w:t>
            </w:r>
          </w:p>
        </w:tc>
      </w:tr>
      <w:tr w:rsidR="003747DC" w14:paraId="086C84E9" w14:textId="77777777" w:rsidTr="00952E03">
        <w:trPr>
          <w:jc w:val="center"/>
        </w:trPr>
        <w:tc>
          <w:tcPr>
            <w:tcW w:w="2303" w:type="dxa"/>
            <w:vAlign w:val="center"/>
          </w:tcPr>
          <w:p w14:paraId="67C0695B" w14:textId="77777777" w:rsidR="003747DC" w:rsidRPr="00CB03EF" w:rsidRDefault="003747DC" w:rsidP="00952E03">
            <w:pPr>
              <w:jc w:val="center"/>
              <w:rPr>
                <w:b/>
              </w:rPr>
            </w:pPr>
            <w:r w:rsidRPr="00CB03EF">
              <w:rPr>
                <w:b/>
              </w:rPr>
              <w:t>Rinse Flow</w:t>
            </w:r>
          </w:p>
        </w:tc>
        <w:tc>
          <w:tcPr>
            <w:tcW w:w="2303" w:type="dxa"/>
            <w:vAlign w:val="center"/>
          </w:tcPr>
          <w:p w14:paraId="5B96A7BE" w14:textId="77777777" w:rsidR="003747DC" w:rsidRDefault="003747DC" w:rsidP="00952E03">
            <w:pPr>
              <w:jc w:val="center"/>
            </w:pPr>
            <w:r>
              <w:t>40,0 mL/min</w:t>
            </w:r>
          </w:p>
        </w:tc>
        <w:tc>
          <w:tcPr>
            <w:tcW w:w="2303" w:type="dxa"/>
            <w:vAlign w:val="center"/>
          </w:tcPr>
          <w:p w14:paraId="3DADFC24" w14:textId="77777777" w:rsidR="003747DC" w:rsidRDefault="003747DC" w:rsidP="00952E03">
            <w:pPr>
              <w:jc w:val="center"/>
            </w:pPr>
            <w:r>
              <w:t>40,0 mL/min</w:t>
            </w:r>
          </w:p>
        </w:tc>
        <w:tc>
          <w:tcPr>
            <w:tcW w:w="2303" w:type="dxa"/>
            <w:vAlign w:val="center"/>
          </w:tcPr>
          <w:p w14:paraId="56AEBBEE" w14:textId="77777777" w:rsidR="003747DC" w:rsidRDefault="003747DC" w:rsidP="00952E03">
            <w:pPr>
              <w:jc w:val="center"/>
            </w:pPr>
            <w:r>
              <w:t>40,0 mL/min</w:t>
            </w:r>
          </w:p>
        </w:tc>
      </w:tr>
      <w:tr w:rsidR="003747DC" w14:paraId="2FA4AA4E" w14:textId="77777777" w:rsidTr="00952E03">
        <w:trPr>
          <w:jc w:val="center"/>
        </w:trPr>
        <w:tc>
          <w:tcPr>
            <w:tcW w:w="2303" w:type="dxa"/>
            <w:vAlign w:val="center"/>
          </w:tcPr>
          <w:p w14:paraId="4633A441" w14:textId="77777777" w:rsidR="003747DC" w:rsidRPr="00CB03EF" w:rsidRDefault="003747DC" w:rsidP="00952E03">
            <w:pPr>
              <w:jc w:val="center"/>
              <w:rPr>
                <w:b/>
              </w:rPr>
            </w:pPr>
            <w:r w:rsidRPr="00CB03EF">
              <w:rPr>
                <w:b/>
              </w:rPr>
              <w:t>Elute Flow</w:t>
            </w:r>
          </w:p>
        </w:tc>
        <w:tc>
          <w:tcPr>
            <w:tcW w:w="2303" w:type="dxa"/>
            <w:vAlign w:val="center"/>
          </w:tcPr>
          <w:p w14:paraId="463121A3" w14:textId="77777777" w:rsidR="003747DC" w:rsidRDefault="003747DC" w:rsidP="00952E03">
            <w:pPr>
              <w:jc w:val="center"/>
            </w:pPr>
            <w:r>
              <w:t>5,0 mL/min</w:t>
            </w:r>
          </w:p>
        </w:tc>
        <w:tc>
          <w:tcPr>
            <w:tcW w:w="2303" w:type="dxa"/>
            <w:vAlign w:val="center"/>
          </w:tcPr>
          <w:p w14:paraId="65E443C1" w14:textId="77777777" w:rsidR="003747DC" w:rsidRDefault="003747DC" w:rsidP="00952E03">
            <w:pPr>
              <w:jc w:val="center"/>
            </w:pPr>
            <w:r>
              <w:t>5,0 mL/min</w:t>
            </w:r>
          </w:p>
        </w:tc>
        <w:tc>
          <w:tcPr>
            <w:tcW w:w="2303" w:type="dxa"/>
            <w:vAlign w:val="center"/>
          </w:tcPr>
          <w:p w14:paraId="01081F47" w14:textId="77777777" w:rsidR="003747DC" w:rsidRDefault="003747DC" w:rsidP="00952E03">
            <w:pPr>
              <w:jc w:val="center"/>
            </w:pPr>
            <w:r>
              <w:t>5,0 mL/min</w:t>
            </w:r>
          </w:p>
        </w:tc>
      </w:tr>
      <w:tr w:rsidR="003747DC" w14:paraId="30D0ACEF" w14:textId="77777777" w:rsidTr="00952E03">
        <w:trPr>
          <w:jc w:val="center"/>
        </w:trPr>
        <w:tc>
          <w:tcPr>
            <w:tcW w:w="2303" w:type="dxa"/>
            <w:vAlign w:val="center"/>
          </w:tcPr>
          <w:p w14:paraId="5B263F10" w14:textId="77777777" w:rsidR="003747DC" w:rsidRPr="00CB03EF" w:rsidRDefault="003747DC" w:rsidP="00952E03">
            <w:pPr>
              <w:jc w:val="center"/>
              <w:rPr>
                <w:b/>
              </w:rPr>
            </w:pPr>
            <w:r w:rsidRPr="00CB03EF">
              <w:rPr>
                <w:b/>
              </w:rPr>
              <w:t>Cond Air Push</w:t>
            </w:r>
          </w:p>
        </w:tc>
        <w:tc>
          <w:tcPr>
            <w:tcW w:w="2303" w:type="dxa"/>
            <w:vAlign w:val="center"/>
          </w:tcPr>
          <w:p w14:paraId="654E2E27" w14:textId="77777777" w:rsidR="003747DC" w:rsidRDefault="003747DC" w:rsidP="00952E03">
            <w:pPr>
              <w:jc w:val="center"/>
            </w:pPr>
            <w:r>
              <w:t>15,0 mL/min</w:t>
            </w:r>
          </w:p>
        </w:tc>
        <w:tc>
          <w:tcPr>
            <w:tcW w:w="2303" w:type="dxa"/>
            <w:vAlign w:val="center"/>
          </w:tcPr>
          <w:p w14:paraId="034D6E88" w14:textId="77777777" w:rsidR="003747DC" w:rsidRDefault="003747DC" w:rsidP="00952E03">
            <w:pPr>
              <w:jc w:val="center"/>
            </w:pPr>
            <w:r>
              <w:t>15,0 mL/min</w:t>
            </w:r>
          </w:p>
        </w:tc>
        <w:tc>
          <w:tcPr>
            <w:tcW w:w="2303" w:type="dxa"/>
            <w:vAlign w:val="center"/>
          </w:tcPr>
          <w:p w14:paraId="4C95FB26" w14:textId="77777777" w:rsidR="003747DC" w:rsidRDefault="003747DC" w:rsidP="00952E03">
            <w:pPr>
              <w:jc w:val="center"/>
            </w:pPr>
            <w:r>
              <w:t>15,0 mL/min</w:t>
            </w:r>
          </w:p>
        </w:tc>
      </w:tr>
      <w:tr w:rsidR="003747DC" w14:paraId="4A985E29" w14:textId="77777777" w:rsidTr="00952E03">
        <w:trPr>
          <w:jc w:val="center"/>
        </w:trPr>
        <w:tc>
          <w:tcPr>
            <w:tcW w:w="2303" w:type="dxa"/>
            <w:vAlign w:val="center"/>
          </w:tcPr>
          <w:p w14:paraId="50872C48" w14:textId="77777777" w:rsidR="003747DC" w:rsidRPr="00CB03EF" w:rsidRDefault="003747DC" w:rsidP="00952E03">
            <w:pPr>
              <w:jc w:val="center"/>
              <w:rPr>
                <w:b/>
              </w:rPr>
            </w:pPr>
            <w:r w:rsidRPr="00CB03EF">
              <w:rPr>
                <w:b/>
              </w:rPr>
              <w:t>Rinse Air Push</w:t>
            </w:r>
          </w:p>
        </w:tc>
        <w:tc>
          <w:tcPr>
            <w:tcW w:w="2303" w:type="dxa"/>
            <w:vAlign w:val="center"/>
          </w:tcPr>
          <w:p w14:paraId="6CBAAFBA" w14:textId="77777777" w:rsidR="003747DC" w:rsidRDefault="003747DC" w:rsidP="00952E03">
            <w:pPr>
              <w:jc w:val="center"/>
            </w:pPr>
            <w:r>
              <w:t>20,0 mL/min</w:t>
            </w:r>
          </w:p>
        </w:tc>
        <w:tc>
          <w:tcPr>
            <w:tcW w:w="2303" w:type="dxa"/>
            <w:vAlign w:val="center"/>
          </w:tcPr>
          <w:p w14:paraId="50F47026" w14:textId="77777777" w:rsidR="003747DC" w:rsidRDefault="003747DC" w:rsidP="00952E03">
            <w:pPr>
              <w:jc w:val="center"/>
            </w:pPr>
            <w:r>
              <w:t>20,0 mL/min</w:t>
            </w:r>
          </w:p>
        </w:tc>
        <w:tc>
          <w:tcPr>
            <w:tcW w:w="2303" w:type="dxa"/>
            <w:vAlign w:val="center"/>
          </w:tcPr>
          <w:p w14:paraId="4C7F4C21" w14:textId="77777777" w:rsidR="003747DC" w:rsidRDefault="003747DC" w:rsidP="00952E03">
            <w:pPr>
              <w:jc w:val="center"/>
            </w:pPr>
            <w:r>
              <w:t>20,0 mL/min</w:t>
            </w:r>
          </w:p>
        </w:tc>
      </w:tr>
      <w:tr w:rsidR="003747DC" w14:paraId="4346ED36" w14:textId="77777777" w:rsidTr="00952E03">
        <w:trPr>
          <w:jc w:val="center"/>
        </w:trPr>
        <w:tc>
          <w:tcPr>
            <w:tcW w:w="2303" w:type="dxa"/>
            <w:vAlign w:val="center"/>
          </w:tcPr>
          <w:p w14:paraId="5261325F" w14:textId="77777777" w:rsidR="003747DC" w:rsidRPr="00CB03EF" w:rsidRDefault="003747DC" w:rsidP="00952E03">
            <w:pPr>
              <w:jc w:val="center"/>
              <w:rPr>
                <w:b/>
              </w:rPr>
            </w:pPr>
            <w:r w:rsidRPr="00CB03EF">
              <w:rPr>
                <w:b/>
              </w:rPr>
              <w:t>Elute Air Push</w:t>
            </w:r>
          </w:p>
        </w:tc>
        <w:tc>
          <w:tcPr>
            <w:tcW w:w="2303" w:type="dxa"/>
            <w:vAlign w:val="center"/>
          </w:tcPr>
          <w:p w14:paraId="75D63A6E" w14:textId="77777777" w:rsidR="003747DC" w:rsidRDefault="003747DC" w:rsidP="00952E03">
            <w:pPr>
              <w:jc w:val="center"/>
            </w:pPr>
            <w:r>
              <w:t>5,0 mL/min</w:t>
            </w:r>
          </w:p>
        </w:tc>
        <w:tc>
          <w:tcPr>
            <w:tcW w:w="2303" w:type="dxa"/>
            <w:vAlign w:val="center"/>
          </w:tcPr>
          <w:p w14:paraId="368C7896" w14:textId="77777777" w:rsidR="003747DC" w:rsidRDefault="003747DC" w:rsidP="00952E03">
            <w:pPr>
              <w:jc w:val="center"/>
            </w:pPr>
            <w:r>
              <w:t>5,0 mL/min</w:t>
            </w:r>
          </w:p>
        </w:tc>
        <w:tc>
          <w:tcPr>
            <w:tcW w:w="2303" w:type="dxa"/>
            <w:vAlign w:val="center"/>
          </w:tcPr>
          <w:p w14:paraId="45FAD840" w14:textId="77777777" w:rsidR="003747DC" w:rsidRDefault="003747DC" w:rsidP="00952E03">
            <w:pPr>
              <w:jc w:val="center"/>
            </w:pPr>
            <w:r>
              <w:t>5,0 mL/min</w:t>
            </w:r>
          </w:p>
        </w:tc>
      </w:tr>
    </w:tbl>
    <w:p w14:paraId="130701EB" w14:textId="77777777" w:rsidR="003747DC" w:rsidRDefault="003747DC" w:rsidP="003747DC"/>
    <w:p w14:paraId="0EE14AEC" w14:textId="77777777" w:rsidR="003747DC" w:rsidRDefault="003747DC" w:rsidP="003747DC"/>
    <w:p w14:paraId="7403FC33" w14:textId="77777777" w:rsidR="003747DC" w:rsidRPr="006453CE" w:rsidRDefault="003747DC" w:rsidP="003747DC">
      <w:pPr>
        <w:pStyle w:val="Paragraphedeliste"/>
        <w:numPr>
          <w:ilvl w:val="0"/>
          <w:numId w:val="38"/>
        </w:numPr>
      </w:pPr>
      <w:r w:rsidRPr="006453CE">
        <w:t xml:space="preserve">SPE parameters </w:t>
      </w:r>
    </w:p>
    <w:tbl>
      <w:tblPr>
        <w:tblStyle w:val="Grilledutableau"/>
        <w:tblW w:w="0" w:type="auto"/>
        <w:jc w:val="center"/>
        <w:tblLook w:val="04A0" w:firstRow="1" w:lastRow="0" w:firstColumn="1" w:lastColumn="0" w:noHBand="0" w:noVBand="1"/>
      </w:tblPr>
      <w:tblGrid>
        <w:gridCol w:w="3070"/>
        <w:gridCol w:w="3071"/>
      </w:tblGrid>
      <w:tr w:rsidR="003747DC" w14:paraId="399083BB" w14:textId="77777777" w:rsidTr="00952E03">
        <w:trPr>
          <w:jc w:val="center"/>
        </w:trPr>
        <w:tc>
          <w:tcPr>
            <w:tcW w:w="3070" w:type="dxa"/>
            <w:vAlign w:val="center"/>
          </w:tcPr>
          <w:p w14:paraId="57EF20C5" w14:textId="77777777" w:rsidR="003747DC" w:rsidRDefault="003747DC" w:rsidP="00952E03">
            <w:pPr>
              <w:jc w:val="center"/>
            </w:pPr>
            <w:r>
              <w:t>Push Delay</w:t>
            </w:r>
          </w:p>
        </w:tc>
        <w:tc>
          <w:tcPr>
            <w:tcW w:w="3071" w:type="dxa"/>
            <w:vAlign w:val="center"/>
          </w:tcPr>
          <w:p w14:paraId="0BC9034E" w14:textId="77777777" w:rsidR="003747DC" w:rsidRDefault="003747DC" w:rsidP="00952E03">
            <w:pPr>
              <w:jc w:val="center"/>
            </w:pPr>
            <w:r>
              <w:t>5 sec</w:t>
            </w:r>
          </w:p>
        </w:tc>
      </w:tr>
      <w:tr w:rsidR="003747DC" w14:paraId="57DB69CA" w14:textId="77777777" w:rsidTr="00952E03">
        <w:trPr>
          <w:jc w:val="center"/>
        </w:trPr>
        <w:tc>
          <w:tcPr>
            <w:tcW w:w="3070" w:type="dxa"/>
            <w:vAlign w:val="center"/>
          </w:tcPr>
          <w:p w14:paraId="781A5FD7" w14:textId="77777777" w:rsidR="003747DC" w:rsidRDefault="003747DC" w:rsidP="00952E03">
            <w:pPr>
              <w:jc w:val="center"/>
            </w:pPr>
            <w:r>
              <w:t>Air Factor</w:t>
            </w:r>
          </w:p>
        </w:tc>
        <w:tc>
          <w:tcPr>
            <w:tcW w:w="3071" w:type="dxa"/>
            <w:vAlign w:val="center"/>
          </w:tcPr>
          <w:p w14:paraId="26DBC32D" w14:textId="77777777" w:rsidR="003747DC" w:rsidRDefault="003747DC" w:rsidP="00952E03">
            <w:pPr>
              <w:jc w:val="center"/>
            </w:pPr>
            <w:r>
              <w:t>1,0</w:t>
            </w:r>
          </w:p>
        </w:tc>
      </w:tr>
      <w:tr w:rsidR="003747DC" w14:paraId="736D58F0" w14:textId="77777777" w:rsidTr="00952E03">
        <w:trPr>
          <w:jc w:val="center"/>
        </w:trPr>
        <w:tc>
          <w:tcPr>
            <w:tcW w:w="3070" w:type="dxa"/>
            <w:vAlign w:val="center"/>
          </w:tcPr>
          <w:p w14:paraId="17765F6C" w14:textId="77777777" w:rsidR="003747DC" w:rsidRDefault="003747DC" w:rsidP="00952E03">
            <w:pPr>
              <w:jc w:val="center"/>
            </w:pPr>
            <w:proofErr w:type="spellStart"/>
            <w:r>
              <w:t>Autowash</w:t>
            </w:r>
            <w:proofErr w:type="spellEnd"/>
            <w:r>
              <w:t xml:space="preserve"> Volume</w:t>
            </w:r>
          </w:p>
        </w:tc>
        <w:tc>
          <w:tcPr>
            <w:tcW w:w="3071" w:type="dxa"/>
            <w:vAlign w:val="center"/>
          </w:tcPr>
          <w:p w14:paraId="3337816F" w14:textId="77777777" w:rsidR="003747DC" w:rsidRDefault="003747DC" w:rsidP="00952E03">
            <w:pPr>
              <w:jc w:val="center"/>
            </w:pPr>
            <w:r>
              <w:t>1,00 mL</w:t>
            </w:r>
          </w:p>
        </w:tc>
      </w:tr>
    </w:tbl>
    <w:p w14:paraId="44F9D251" w14:textId="77777777" w:rsidR="003747DC" w:rsidRDefault="003747DC" w:rsidP="003747DC"/>
    <w:p w14:paraId="3F065341" w14:textId="77777777" w:rsidR="003747DC" w:rsidRPr="006453CE" w:rsidRDefault="003747DC" w:rsidP="003747DC">
      <w:pPr>
        <w:pStyle w:val="Paragraphedeliste"/>
        <w:numPr>
          <w:ilvl w:val="0"/>
          <w:numId w:val="38"/>
        </w:numPr>
      </w:pPr>
      <w:r w:rsidRPr="006453CE">
        <w:t xml:space="preserve">Instrument Parameters </w:t>
      </w:r>
    </w:p>
    <w:tbl>
      <w:tblPr>
        <w:tblStyle w:val="Grilledutableau"/>
        <w:tblW w:w="0" w:type="auto"/>
        <w:jc w:val="center"/>
        <w:tblLook w:val="04A0" w:firstRow="1" w:lastRow="0" w:firstColumn="1" w:lastColumn="0" w:noHBand="0" w:noVBand="1"/>
      </w:tblPr>
      <w:tblGrid>
        <w:gridCol w:w="3085"/>
        <w:gridCol w:w="3119"/>
      </w:tblGrid>
      <w:tr w:rsidR="003747DC" w14:paraId="75B7E071" w14:textId="77777777" w:rsidTr="00952E03">
        <w:trPr>
          <w:jc w:val="center"/>
        </w:trPr>
        <w:tc>
          <w:tcPr>
            <w:tcW w:w="3085" w:type="dxa"/>
            <w:vAlign w:val="center"/>
          </w:tcPr>
          <w:p w14:paraId="70B4B8AE" w14:textId="77777777" w:rsidR="003747DC" w:rsidRDefault="003747DC" w:rsidP="00952E03">
            <w:pPr>
              <w:jc w:val="center"/>
            </w:pPr>
            <w:r>
              <w:t>Max Elution Volume</w:t>
            </w:r>
          </w:p>
        </w:tc>
        <w:tc>
          <w:tcPr>
            <w:tcW w:w="3119" w:type="dxa"/>
            <w:vAlign w:val="center"/>
          </w:tcPr>
          <w:p w14:paraId="601DE3C5" w14:textId="77777777" w:rsidR="003747DC" w:rsidRDefault="003747DC" w:rsidP="00952E03">
            <w:pPr>
              <w:jc w:val="center"/>
            </w:pPr>
            <w:r>
              <w:t>12,0 mL</w:t>
            </w:r>
          </w:p>
        </w:tc>
      </w:tr>
    </w:tbl>
    <w:p w14:paraId="2A2A5420" w14:textId="77777777" w:rsidR="003747DC" w:rsidRDefault="003747DC" w:rsidP="003747DC"/>
    <w:p w14:paraId="34EA19E1" w14:textId="77777777" w:rsidR="003747DC" w:rsidRPr="00ED1FF7" w:rsidRDefault="003747DC" w:rsidP="00ED1FF7">
      <w:pPr>
        <w:jc w:val="both"/>
        <w:rPr>
          <w:lang w:val="en-GB"/>
        </w:rPr>
      </w:pPr>
    </w:p>
    <w:p w14:paraId="13EFA6CE" w14:textId="77777777" w:rsidR="007D0342" w:rsidRPr="007D0342" w:rsidRDefault="007D0342" w:rsidP="007D0342">
      <w:pPr>
        <w:rPr>
          <w:b/>
          <w:lang w:val="en-GB"/>
        </w:rPr>
      </w:pPr>
      <w:r w:rsidRPr="007D0342">
        <w:rPr>
          <w:b/>
          <w:lang w:val="en-GB"/>
        </w:rPr>
        <w:t>Notes:</w:t>
      </w:r>
    </w:p>
    <w:p w14:paraId="6BDEED0C" w14:textId="77777777" w:rsidR="007D0342" w:rsidRPr="00ED1FF7" w:rsidRDefault="007D0342" w:rsidP="007D0342">
      <w:pPr>
        <w:pStyle w:val="Paragraphedeliste"/>
        <w:numPr>
          <w:ilvl w:val="0"/>
          <w:numId w:val="34"/>
        </w:numPr>
        <w:jc w:val="both"/>
        <w:rPr>
          <w:lang w:val="en-GB"/>
        </w:rPr>
      </w:pPr>
      <w:r w:rsidRPr="00ED1FF7">
        <w:rPr>
          <w:lang w:val="en-GB"/>
        </w:rPr>
        <w:t>S-</w:t>
      </w:r>
      <w:proofErr w:type="spellStart"/>
      <w:r w:rsidRPr="00ED1FF7">
        <w:rPr>
          <w:lang w:val="en-GB"/>
        </w:rPr>
        <w:t>metolachlor</w:t>
      </w:r>
      <w:proofErr w:type="spellEnd"/>
      <w:r w:rsidRPr="00ED1FF7">
        <w:rPr>
          <w:lang w:val="en-GB"/>
        </w:rPr>
        <w:t xml:space="preserve"> enantiomer analysis is carried out with a Trace GC 2000 series GC-MS apparatus (</w:t>
      </w:r>
      <w:proofErr w:type="spellStart"/>
      <w:r w:rsidRPr="00ED1FF7">
        <w:rPr>
          <w:lang w:val="en-GB"/>
        </w:rPr>
        <w:t>Thermo</w:t>
      </w:r>
      <w:proofErr w:type="spellEnd"/>
      <w:r w:rsidRPr="00ED1FF7">
        <w:rPr>
          <w:lang w:val="en-GB"/>
        </w:rPr>
        <w:t xml:space="preserve"> Fisher Scientific, Waltham, MA, USA) equipped with 30 m × 0.25 mm ID, 0.25 µm film 20% </w:t>
      </w:r>
      <w:proofErr w:type="spellStart"/>
      <w:r w:rsidRPr="00ED1FF7">
        <w:rPr>
          <w:lang w:val="en-GB"/>
        </w:rPr>
        <w:t>tert-butyldimethylsilyl</w:t>
      </w:r>
      <w:proofErr w:type="spellEnd"/>
      <w:r w:rsidRPr="00ED1FF7">
        <w:rPr>
          <w:lang w:val="en-GB"/>
        </w:rPr>
        <w:t>-β-</w:t>
      </w:r>
      <w:proofErr w:type="spellStart"/>
      <w:r w:rsidRPr="00ED1FF7">
        <w:rPr>
          <w:lang w:val="en-GB"/>
        </w:rPr>
        <w:t>cyclodextrin</w:t>
      </w:r>
      <w:proofErr w:type="spellEnd"/>
      <w:r w:rsidRPr="00ED1FF7">
        <w:rPr>
          <w:lang w:val="en-GB"/>
        </w:rPr>
        <w:t xml:space="preserve"> dissolved in 15% phenyl-, 85% </w:t>
      </w:r>
      <w:proofErr w:type="spellStart"/>
      <w:r w:rsidRPr="00ED1FF7">
        <w:rPr>
          <w:lang w:val="en-GB"/>
        </w:rPr>
        <w:t>methylpolysiloxane</w:t>
      </w:r>
      <w:proofErr w:type="spellEnd"/>
      <w:r w:rsidRPr="00ED1FF7">
        <w:rPr>
          <w:lang w:val="en-GB"/>
        </w:rPr>
        <w:t xml:space="preserve"> chiral column (BGB </w:t>
      </w:r>
      <w:proofErr w:type="spellStart"/>
      <w:r w:rsidRPr="00ED1FF7">
        <w:rPr>
          <w:lang w:val="en-GB"/>
        </w:rPr>
        <w:t>Analytik</w:t>
      </w:r>
      <w:proofErr w:type="spellEnd"/>
      <w:r w:rsidRPr="00ED1FF7">
        <w:rPr>
          <w:lang w:val="en-GB"/>
        </w:rPr>
        <w:t xml:space="preserve">, </w:t>
      </w:r>
      <w:proofErr w:type="spellStart"/>
      <w:r w:rsidRPr="00ED1FF7">
        <w:rPr>
          <w:lang w:val="en-GB"/>
        </w:rPr>
        <w:t>Boeckten</w:t>
      </w:r>
      <w:proofErr w:type="spellEnd"/>
      <w:r w:rsidRPr="00ED1FF7">
        <w:rPr>
          <w:lang w:val="en-GB"/>
        </w:rPr>
        <w:t>, Switzerland) as previously described (</w:t>
      </w:r>
      <w:proofErr w:type="spellStart"/>
      <w:r w:rsidRPr="00ED1FF7">
        <w:rPr>
          <w:lang w:val="en-GB"/>
        </w:rPr>
        <w:t>Elsayed</w:t>
      </w:r>
      <w:proofErr w:type="spellEnd"/>
      <w:r w:rsidRPr="00ED1FF7">
        <w:rPr>
          <w:lang w:val="en-GB"/>
        </w:rPr>
        <w:t xml:space="preserve"> et al., 2015).</w:t>
      </w:r>
    </w:p>
    <w:p w14:paraId="6238D8BF" w14:textId="77777777" w:rsidR="007D0342" w:rsidRPr="00ED1FF7" w:rsidRDefault="007D0342" w:rsidP="007D0342">
      <w:pPr>
        <w:pStyle w:val="Paragraphedeliste"/>
        <w:numPr>
          <w:ilvl w:val="0"/>
          <w:numId w:val="34"/>
        </w:numPr>
        <w:jc w:val="both"/>
        <w:rPr>
          <w:lang w:val="en-GB"/>
        </w:rPr>
      </w:pPr>
      <w:r w:rsidRPr="00ED1FF7">
        <w:rPr>
          <w:lang w:val="en-GB"/>
        </w:rPr>
        <w:t>C and N isotope ratios are measured in triplicates with a GC-C-IRMS continuous-flow system (Delta V plus); ESIA of S-</w:t>
      </w:r>
      <w:proofErr w:type="spellStart"/>
      <w:r w:rsidRPr="00ED1FF7">
        <w:rPr>
          <w:lang w:val="en-GB"/>
        </w:rPr>
        <w:t>metolachlor</w:t>
      </w:r>
      <w:proofErr w:type="spellEnd"/>
      <w:r w:rsidRPr="00ED1FF7">
        <w:rPr>
          <w:lang w:val="en-GB"/>
        </w:rPr>
        <w:t xml:space="preserve"> is carried with a 30 m × 0.25 mm ID, 0.25 µm film 20% </w:t>
      </w:r>
      <w:proofErr w:type="spellStart"/>
      <w:r w:rsidRPr="00ED1FF7">
        <w:rPr>
          <w:lang w:val="en-GB"/>
        </w:rPr>
        <w:t>tert-butyldimethylsilyl</w:t>
      </w:r>
      <w:proofErr w:type="spellEnd"/>
      <w:r w:rsidRPr="00ED1FF7">
        <w:rPr>
          <w:lang w:val="en-GB"/>
        </w:rPr>
        <w:t>-β-</w:t>
      </w:r>
      <w:proofErr w:type="spellStart"/>
      <w:r w:rsidRPr="00ED1FF7">
        <w:rPr>
          <w:lang w:val="en-GB"/>
        </w:rPr>
        <w:t>cyclodextrin</w:t>
      </w:r>
      <w:proofErr w:type="spellEnd"/>
      <w:r w:rsidRPr="00ED1FF7">
        <w:rPr>
          <w:lang w:val="en-GB"/>
        </w:rPr>
        <w:t xml:space="preserve"> dissolved in 15% phenyl-, 85% </w:t>
      </w:r>
      <w:proofErr w:type="spellStart"/>
      <w:r w:rsidRPr="00ED1FF7">
        <w:rPr>
          <w:lang w:val="en-GB"/>
        </w:rPr>
        <w:t>methylpolysiloxane</w:t>
      </w:r>
      <w:proofErr w:type="spellEnd"/>
      <w:r w:rsidRPr="00ED1FF7">
        <w:rPr>
          <w:lang w:val="en-GB"/>
        </w:rPr>
        <w:t xml:space="preserve"> chiral column (BGB </w:t>
      </w:r>
      <w:proofErr w:type="spellStart"/>
      <w:r w:rsidRPr="00ED1FF7">
        <w:rPr>
          <w:lang w:val="en-GB"/>
        </w:rPr>
        <w:t>Analytik</w:t>
      </w:r>
      <w:proofErr w:type="spellEnd"/>
      <w:r w:rsidRPr="00ED1FF7">
        <w:rPr>
          <w:lang w:val="en-GB"/>
        </w:rPr>
        <w:t xml:space="preserve">, </w:t>
      </w:r>
      <w:proofErr w:type="spellStart"/>
      <w:r w:rsidRPr="00ED1FF7">
        <w:rPr>
          <w:lang w:val="en-GB"/>
        </w:rPr>
        <w:t>Boeckten</w:t>
      </w:r>
      <w:proofErr w:type="spellEnd"/>
      <w:r w:rsidRPr="00ED1FF7">
        <w:rPr>
          <w:lang w:val="en-GB"/>
        </w:rPr>
        <w:t>, Switzerland).</w:t>
      </w:r>
    </w:p>
    <w:p w14:paraId="39E00D1A" w14:textId="77777777" w:rsidR="007D0342" w:rsidRDefault="007D0342" w:rsidP="007D0342">
      <w:pPr>
        <w:rPr>
          <w:lang w:val="en-GB"/>
        </w:rPr>
        <w:sectPr w:rsidR="007D0342" w:rsidSect="00731982">
          <w:pgSz w:w="11906" w:h="16838"/>
          <w:pgMar w:top="1418" w:right="1418" w:bottom="1418" w:left="1418" w:header="709" w:footer="709" w:gutter="0"/>
          <w:cols w:space="708"/>
          <w:docGrid w:linePitch="360"/>
        </w:sectPr>
      </w:pPr>
    </w:p>
    <w:p w14:paraId="63635FA2" w14:textId="77777777" w:rsidR="00E806FC" w:rsidRDefault="00E806FC" w:rsidP="00E806FC">
      <w:pPr>
        <w:pStyle w:val="Titre1"/>
        <w:rPr>
          <w:lang w:val="en-GB"/>
        </w:rPr>
      </w:pPr>
      <w:bookmarkStart w:id="92" w:name="_Toc448850383"/>
      <w:r>
        <w:rPr>
          <w:lang w:val="en-GB"/>
        </w:rPr>
        <w:lastRenderedPageBreak/>
        <w:t>Soil</w:t>
      </w:r>
      <w:r w:rsidRPr="007B5276">
        <w:rPr>
          <w:lang w:val="en-GB"/>
        </w:rPr>
        <w:t xml:space="preserve"> Sampling &amp; Analysis</w:t>
      </w:r>
      <w:bookmarkEnd w:id="92"/>
    </w:p>
    <w:p w14:paraId="7658A4BD" w14:textId="77777777" w:rsidR="00E60CCE" w:rsidRPr="007B5276" w:rsidRDefault="00825859" w:rsidP="00E60CCE">
      <w:pPr>
        <w:pStyle w:val="Titre2"/>
        <w:rPr>
          <w:lang w:val="en-GB"/>
        </w:rPr>
      </w:pPr>
      <w:bookmarkStart w:id="93" w:name="_Toc448850384"/>
      <w:r>
        <w:rPr>
          <w:noProof/>
        </w:rPr>
        <w:pict w14:anchorId="70466462">
          <v:shape id="_x0000_s1029" type="#_x0000_t75" style="position:absolute;left:0;text-align:left;margin-left:516.9pt;margin-top:16.6pt;width:170.85pt;height:82.75pt;z-index:251679744;mso-position-horizontal-relative:text;mso-position-vertical-relative:text;mso-width-relative:page;mso-height-relative:page">
            <v:imagedata r:id="rId17" o:title=""/>
            <w10:wrap type="square"/>
          </v:shape>
          <o:OLEObject Type="Embed" ProgID="Visio.Drawing.15" ShapeID="_x0000_s1029" DrawAspect="Content" ObjectID="_1526896376" r:id="rId18"/>
        </w:pict>
      </w:r>
      <w:r w:rsidR="00E60CCE">
        <w:rPr>
          <w:lang w:val="en-GB"/>
        </w:rPr>
        <w:t>Weekly Soil Sampling</w:t>
      </w:r>
      <w:bookmarkEnd w:id="93"/>
    </w:p>
    <w:p w14:paraId="41B4CD2A" w14:textId="77777777" w:rsidR="00C80678" w:rsidRDefault="00E60CCE" w:rsidP="007B3E42">
      <w:r>
        <w:t>Weekly c</w:t>
      </w:r>
      <w:r w:rsidR="00E806FC" w:rsidRPr="00E806FC">
        <w:t>omposite topsoil samples (0 - 3 cm) (ONLY on the maize and sugar beet plots) ar</w:t>
      </w:r>
      <w:r>
        <w:t>e collected along each transect</w:t>
      </w:r>
      <w:r w:rsidR="00E806FC" w:rsidRPr="00E806FC">
        <w:t xml:space="preserve"> (i.e. 3 composite samples, one per transect</w:t>
      </w:r>
      <w:r w:rsidR="00E806FC">
        <w:t>).</w:t>
      </w:r>
      <w:r w:rsidR="00BC4B3A">
        <w:t xml:space="preserve"> </w:t>
      </w:r>
      <w:r w:rsidR="00C80678">
        <w:t xml:space="preserve">The tables 5.1-3 below (and respective figure) indicate the </w:t>
      </w:r>
      <w:r>
        <w:t>location</w:t>
      </w:r>
      <w:r w:rsidR="00C80678">
        <w:t xml:space="preserve"> of sampling points. Each accompanying figure provides the coordinates of the plot boundaries and the sampling centers</w:t>
      </w:r>
      <w:r>
        <w:t xml:space="preserve"> at the </w:t>
      </w:r>
      <w:r w:rsidR="00C80678">
        <w:t>transect crossing</w:t>
      </w:r>
      <w:r>
        <w:t xml:space="preserve"> for </w:t>
      </w:r>
      <w:r w:rsidR="00C80678">
        <w:t xml:space="preserve">each plot. At each sampling </w:t>
      </w:r>
      <w:r>
        <w:t>center</w:t>
      </w:r>
      <w:r w:rsidR="00C80678">
        <w:t xml:space="preserve"> </w:t>
      </w:r>
      <w:r w:rsidR="007B3E42">
        <w:t>five</w:t>
      </w:r>
      <w:r w:rsidR="00C80678">
        <w:t xml:space="preserve"> samples are taken with a stainless steel spoon, two meters apart</w:t>
      </w:r>
      <w:r>
        <w:t>,</w:t>
      </w:r>
      <w:r w:rsidR="00C80678">
        <w:t xml:space="preserve"> as shown on transect crossing</w:t>
      </w:r>
      <w:r>
        <w:t xml:space="preserve"> figure</w:t>
      </w:r>
      <w:r w:rsidR="00C80678">
        <w:t xml:space="preserve">. </w:t>
      </w:r>
      <w:r w:rsidR="004E500B" w:rsidRPr="004E500B">
        <w:t>A portable thermometer should be used to record the temperature of the soil at the sample point (one measurement per sampling center).</w:t>
      </w:r>
    </w:p>
    <w:p w14:paraId="502F8A51" w14:textId="77777777" w:rsidR="00BC4B3A" w:rsidRPr="00BC4B3A" w:rsidRDefault="00BC4B3A" w:rsidP="00E60CCE">
      <w:pPr>
        <w:spacing w:after="0"/>
        <w:rPr>
          <w:i/>
        </w:rPr>
      </w:pPr>
      <w:r w:rsidRPr="00BC4B3A">
        <w:rPr>
          <w:i/>
        </w:rPr>
        <w:t xml:space="preserve">Table 5.1 Composite Sample: </w:t>
      </w:r>
      <w:proofErr w:type="spellStart"/>
      <w:r w:rsidRPr="00BC4B3A">
        <w:rPr>
          <w:i/>
        </w:rPr>
        <w:t>Alteckendorf</w:t>
      </w:r>
      <w:proofErr w:type="spellEnd"/>
      <w:r w:rsidRPr="00BC4B3A">
        <w:rPr>
          <w:i/>
        </w:rPr>
        <w:t xml:space="preserve"> </w:t>
      </w:r>
      <w:proofErr w:type="gramStart"/>
      <w:r w:rsidRPr="00BC4B3A">
        <w:rPr>
          <w:i/>
        </w:rPr>
        <w:t>Weekly(</w:t>
      </w:r>
      <w:proofErr w:type="gramEnd"/>
      <w:r w:rsidRPr="00BC4B3A">
        <w:rPr>
          <w:i/>
        </w:rPr>
        <w:t>AW)–North (N)</w:t>
      </w:r>
      <w:r w:rsidR="00C80678">
        <w:rPr>
          <w:i/>
        </w:rPr>
        <w:t>-week number</w:t>
      </w:r>
    </w:p>
    <w:tbl>
      <w:tblPr>
        <w:tblW w:w="13667" w:type="dxa"/>
        <w:tblInd w:w="65" w:type="dxa"/>
        <w:tblCellMar>
          <w:left w:w="70" w:type="dxa"/>
          <w:right w:w="70" w:type="dxa"/>
        </w:tblCellMar>
        <w:tblLook w:val="04A0" w:firstRow="1" w:lastRow="0" w:firstColumn="1" w:lastColumn="0" w:noHBand="0" w:noVBand="1"/>
      </w:tblPr>
      <w:tblGrid>
        <w:gridCol w:w="3380"/>
        <w:gridCol w:w="1020"/>
        <w:gridCol w:w="1054"/>
        <w:gridCol w:w="1134"/>
        <w:gridCol w:w="993"/>
        <w:gridCol w:w="927"/>
        <w:gridCol w:w="1200"/>
        <w:gridCol w:w="880"/>
        <w:gridCol w:w="1119"/>
        <w:gridCol w:w="1960"/>
      </w:tblGrid>
      <w:tr w:rsidR="00A7697F" w:rsidRPr="0006743B" w14:paraId="119256B2" w14:textId="77777777" w:rsidTr="00BC0705">
        <w:trPr>
          <w:trHeight w:val="300"/>
        </w:trPr>
        <w:tc>
          <w:tcPr>
            <w:tcW w:w="3380"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4ADA18E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Code </w:t>
            </w:r>
            <w:proofErr w:type="spellStart"/>
            <w:r w:rsidRPr="0006743B">
              <w:rPr>
                <w:rFonts w:ascii="Calibri" w:eastAsia="Times New Roman" w:hAnsi="Calibri" w:cs="Times New Roman"/>
                <w:color w:val="000000"/>
                <w:lang w:val="fr-FR" w:eastAsia="fr-FR"/>
              </w:rPr>
              <w:t>Transect</w:t>
            </w:r>
            <w:proofErr w:type="spellEnd"/>
          </w:p>
        </w:tc>
        <w:tc>
          <w:tcPr>
            <w:tcW w:w="8327" w:type="dxa"/>
            <w:gridSpan w:val="8"/>
            <w:tcBorders>
              <w:top w:val="single" w:sz="4" w:space="0" w:color="auto"/>
              <w:left w:val="nil"/>
              <w:bottom w:val="single" w:sz="4" w:space="0" w:color="auto"/>
              <w:right w:val="single" w:sz="4" w:space="0" w:color="000000"/>
            </w:tcBorders>
            <w:shd w:val="clear" w:color="000000" w:fill="E6B8B7"/>
            <w:vAlign w:val="center"/>
            <w:hideMark/>
          </w:tcPr>
          <w:p w14:paraId="2BF9F05F"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Pr>
                <w:rFonts w:ascii="Calibri" w:eastAsia="Times New Roman" w:hAnsi="Calibri" w:cs="Times New Roman"/>
                <w:color w:val="000000"/>
                <w:lang w:val="fr-FR" w:eastAsia="fr-FR"/>
              </w:rPr>
              <w:t>Plot's</w:t>
            </w:r>
            <w:proofErr w:type="spellEnd"/>
            <w:r>
              <w:rPr>
                <w:rFonts w:ascii="Calibri" w:eastAsia="Times New Roman" w:hAnsi="Calibri" w:cs="Times New Roman"/>
                <w:color w:val="000000"/>
                <w:lang w:val="fr-FR" w:eastAsia="fr-FR"/>
              </w:rPr>
              <w:t xml:space="preserve"> </w:t>
            </w:r>
            <w:proofErr w:type="spellStart"/>
            <w:r>
              <w:rPr>
                <w:rFonts w:ascii="Calibri" w:eastAsia="Times New Roman" w:hAnsi="Calibri" w:cs="Times New Roman"/>
                <w:color w:val="000000"/>
                <w:lang w:val="fr-FR" w:eastAsia="fr-FR"/>
              </w:rPr>
              <w:t>Width</w:t>
            </w:r>
            <w:proofErr w:type="spellEnd"/>
            <w:r>
              <w:rPr>
                <w:rFonts w:ascii="Calibri" w:eastAsia="Times New Roman" w:hAnsi="Calibri" w:cs="Times New Roman"/>
                <w:color w:val="000000"/>
                <w:lang w:val="fr-FR" w:eastAsia="fr-FR"/>
              </w:rPr>
              <w:t xml:space="preserve"> </w:t>
            </w:r>
            <w:r w:rsidRPr="0006743B">
              <w:rPr>
                <w:rFonts w:ascii="Calibri" w:eastAsia="Times New Roman" w:hAnsi="Calibri" w:cs="Times New Roman"/>
                <w:color w:val="000000"/>
                <w:lang w:val="fr-FR" w:eastAsia="fr-FR"/>
              </w:rPr>
              <w:t>[m]</w:t>
            </w:r>
          </w:p>
        </w:tc>
        <w:tc>
          <w:tcPr>
            <w:tcW w:w="1960" w:type="dxa"/>
            <w:tcBorders>
              <w:top w:val="single" w:sz="4" w:space="0" w:color="auto"/>
              <w:left w:val="nil"/>
              <w:bottom w:val="single" w:sz="4" w:space="0" w:color="auto"/>
              <w:right w:val="single" w:sz="4" w:space="0" w:color="auto"/>
            </w:tcBorders>
            <w:shd w:val="clear" w:color="000000" w:fill="E6B8B7"/>
            <w:vAlign w:val="center"/>
            <w:hideMark/>
          </w:tcPr>
          <w:p w14:paraId="2E87248F"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Total</w:t>
            </w:r>
          </w:p>
        </w:tc>
      </w:tr>
      <w:tr w:rsidR="00A7697F" w:rsidRPr="0006743B" w14:paraId="644EDBF8"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3614AEDA"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Farmer</w:t>
            </w:r>
          </w:p>
        </w:tc>
        <w:tc>
          <w:tcPr>
            <w:tcW w:w="1020" w:type="dxa"/>
            <w:tcBorders>
              <w:top w:val="nil"/>
              <w:left w:val="nil"/>
              <w:bottom w:val="single" w:sz="4" w:space="0" w:color="auto"/>
              <w:right w:val="single" w:sz="4" w:space="0" w:color="auto"/>
            </w:tcBorders>
            <w:shd w:val="clear" w:color="000000" w:fill="FFFFFF"/>
            <w:vAlign w:val="center"/>
            <w:hideMark/>
          </w:tcPr>
          <w:p w14:paraId="52849FE9"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Kopp</w:t>
            </w:r>
            <w:proofErr w:type="spellEnd"/>
          </w:p>
        </w:tc>
        <w:tc>
          <w:tcPr>
            <w:tcW w:w="1054" w:type="dxa"/>
            <w:tcBorders>
              <w:top w:val="nil"/>
              <w:left w:val="nil"/>
              <w:bottom w:val="single" w:sz="4" w:space="0" w:color="auto"/>
              <w:right w:val="single" w:sz="4" w:space="0" w:color="auto"/>
            </w:tcBorders>
            <w:shd w:val="clear" w:color="000000" w:fill="FFFFFF"/>
            <w:vAlign w:val="center"/>
            <w:hideMark/>
          </w:tcPr>
          <w:p w14:paraId="44F788C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Kopp</w:t>
            </w:r>
            <w:proofErr w:type="spellEnd"/>
          </w:p>
        </w:tc>
        <w:tc>
          <w:tcPr>
            <w:tcW w:w="1134" w:type="dxa"/>
            <w:tcBorders>
              <w:top w:val="nil"/>
              <w:left w:val="nil"/>
              <w:bottom w:val="single" w:sz="4" w:space="0" w:color="auto"/>
              <w:right w:val="single" w:sz="4" w:space="0" w:color="auto"/>
            </w:tcBorders>
            <w:shd w:val="clear" w:color="000000" w:fill="FFFFFF"/>
            <w:vAlign w:val="center"/>
            <w:hideMark/>
          </w:tcPr>
          <w:p w14:paraId="67464F8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Kopp</w:t>
            </w:r>
            <w:proofErr w:type="spellEnd"/>
          </w:p>
        </w:tc>
        <w:tc>
          <w:tcPr>
            <w:tcW w:w="993" w:type="dxa"/>
            <w:tcBorders>
              <w:top w:val="nil"/>
              <w:left w:val="nil"/>
              <w:bottom w:val="single" w:sz="4" w:space="0" w:color="auto"/>
              <w:right w:val="single" w:sz="4" w:space="0" w:color="auto"/>
            </w:tcBorders>
            <w:shd w:val="clear" w:color="000000" w:fill="FFFFFF"/>
            <w:vAlign w:val="center"/>
            <w:hideMark/>
          </w:tcPr>
          <w:p w14:paraId="0F658161"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Dutt</w:t>
            </w:r>
          </w:p>
        </w:tc>
        <w:tc>
          <w:tcPr>
            <w:tcW w:w="927" w:type="dxa"/>
            <w:tcBorders>
              <w:top w:val="nil"/>
              <w:left w:val="nil"/>
              <w:bottom w:val="single" w:sz="4" w:space="0" w:color="auto"/>
              <w:right w:val="single" w:sz="4" w:space="0" w:color="auto"/>
            </w:tcBorders>
            <w:shd w:val="clear" w:color="000000" w:fill="FFFFFF"/>
            <w:vAlign w:val="center"/>
            <w:hideMark/>
          </w:tcPr>
          <w:p w14:paraId="44211478"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Kopp</w:t>
            </w:r>
            <w:proofErr w:type="spellEnd"/>
          </w:p>
        </w:tc>
        <w:tc>
          <w:tcPr>
            <w:tcW w:w="1200" w:type="dxa"/>
            <w:tcBorders>
              <w:top w:val="nil"/>
              <w:left w:val="nil"/>
              <w:bottom w:val="single" w:sz="4" w:space="0" w:color="auto"/>
              <w:right w:val="single" w:sz="4" w:space="0" w:color="auto"/>
            </w:tcBorders>
            <w:shd w:val="clear" w:color="000000" w:fill="FFFFFF"/>
            <w:vAlign w:val="center"/>
            <w:hideMark/>
          </w:tcPr>
          <w:p w14:paraId="441B1C3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Dutt</w:t>
            </w:r>
          </w:p>
        </w:tc>
        <w:tc>
          <w:tcPr>
            <w:tcW w:w="880" w:type="dxa"/>
            <w:tcBorders>
              <w:top w:val="nil"/>
              <w:left w:val="nil"/>
              <w:bottom w:val="single" w:sz="4" w:space="0" w:color="auto"/>
              <w:right w:val="single" w:sz="4" w:space="0" w:color="auto"/>
            </w:tcBorders>
            <w:shd w:val="clear" w:color="000000" w:fill="FFFFFF"/>
            <w:vAlign w:val="center"/>
            <w:hideMark/>
          </w:tcPr>
          <w:p w14:paraId="5F15E436"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Friess</w:t>
            </w:r>
            <w:proofErr w:type="spellEnd"/>
          </w:p>
        </w:tc>
        <w:tc>
          <w:tcPr>
            <w:tcW w:w="1119" w:type="dxa"/>
            <w:tcBorders>
              <w:top w:val="nil"/>
              <w:left w:val="nil"/>
              <w:bottom w:val="single" w:sz="4" w:space="0" w:color="auto"/>
              <w:right w:val="single" w:sz="4" w:space="0" w:color="auto"/>
            </w:tcBorders>
            <w:shd w:val="clear" w:color="000000" w:fill="FFFFFF"/>
            <w:vAlign w:val="center"/>
            <w:hideMark/>
          </w:tcPr>
          <w:p w14:paraId="65E0C5F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Speich</w:t>
            </w:r>
            <w:proofErr w:type="spellEnd"/>
          </w:p>
        </w:tc>
        <w:tc>
          <w:tcPr>
            <w:tcW w:w="1960" w:type="dxa"/>
            <w:tcBorders>
              <w:top w:val="nil"/>
              <w:left w:val="nil"/>
              <w:bottom w:val="single" w:sz="4" w:space="0" w:color="auto"/>
              <w:right w:val="single" w:sz="4" w:space="0" w:color="auto"/>
            </w:tcBorders>
            <w:shd w:val="clear" w:color="000000" w:fill="D9D9D9"/>
            <w:vAlign w:val="center"/>
            <w:hideMark/>
          </w:tcPr>
          <w:p w14:paraId="7B180A44"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 </w:t>
            </w:r>
          </w:p>
        </w:tc>
      </w:tr>
      <w:tr w:rsidR="00A7697F" w:rsidRPr="0006743B" w14:paraId="1C0E6312"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4059B04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AW-N-</w:t>
            </w:r>
          </w:p>
        </w:tc>
        <w:tc>
          <w:tcPr>
            <w:tcW w:w="1020" w:type="dxa"/>
            <w:tcBorders>
              <w:top w:val="nil"/>
              <w:left w:val="nil"/>
              <w:bottom w:val="single" w:sz="4" w:space="0" w:color="auto"/>
              <w:right w:val="single" w:sz="4" w:space="0" w:color="auto"/>
            </w:tcBorders>
            <w:shd w:val="clear" w:color="auto" w:fill="auto"/>
            <w:noWrap/>
            <w:vAlign w:val="bottom"/>
            <w:hideMark/>
          </w:tcPr>
          <w:p w14:paraId="4BCD79CD"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98</w:t>
            </w:r>
          </w:p>
        </w:tc>
        <w:tc>
          <w:tcPr>
            <w:tcW w:w="1054" w:type="dxa"/>
            <w:tcBorders>
              <w:top w:val="nil"/>
              <w:left w:val="nil"/>
              <w:bottom w:val="single" w:sz="4" w:space="0" w:color="auto"/>
              <w:right w:val="single" w:sz="4" w:space="0" w:color="auto"/>
            </w:tcBorders>
            <w:shd w:val="clear" w:color="auto" w:fill="auto"/>
            <w:noWrap/>
            <w:vAlign w:val="bottom"/>
            <w:hideMark/>
          </w:tcPr>
          <w:p w14:paraId="24C682A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41</w:t>
            </w:r>
          </w:p>
        </w:tc>
        <w:tc>
          <w:tcPr>
            <w:tcW w:w="1134" w:type="dxa"/>
            <w:tcBorders>
              <w:top w:val="nil"/>
              <w:left w:val="nil"/>
              <w:bottom w:val="single" w:sz="4" w:space="0" w:color="auto"/>
              <w:right w:val="single" w:sz="4" w:space="0" w:color="auto"/>
            </w:tcBorders>
            <w:shd w:val="clear" w:color="auto" w:fill="auto"/>
            <w:noWrap/>
            <w:vAlign w:val="center"/>
            <w:hideMark/>
          </w:tcPr>
          <w:p w14:paraId="6E8FA1C0"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33</w:t>
            </w:r>
          </w:p>
        </w:tc>
        <w:tc>
          <w:tcPr>
            <w:tcW w:w="993" w:type="dxa"/>
            <w:tcBorders>
              <w:top w:val="nil"/>
              <w:left w:val="nil"/>
              <w:bottom w:val="single" w:sz="4" w:space="0" w:color="auto"/>
              <w:right w:val="single" w:sz="4" w:space="0" w:color="auto"/>
            </w:tcBorders>
            <w:shd w:val="clear" w:color="auto" w:fill="auto"/>
            <w:noWrap/>
            <w:vAlign w:val="center"/>
            <w:hideMark/>
          </w:tcPr>
          <w:p w14:paraId="173D3578"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42</w:t>
            </w:r>
          </w:p>
        </w:tc>
        <w:tc>
          <w:tcPr>
            <w:tcW w:w="927" w:type="dxa"/>
            <w:tcBorders>
              <w:top w:val="nil"/>
              <w:left w:val="nil"/>
              <w:bottom w:val="single" w:sz="4" w:space="0" w:color="auto"/>
              <w:right w:val="single" w:sz="4" w:space="0" w:color="auto"/>
            </w:tcBorders>
            <w:shd w:val="clear" w:color="auto" w:fill="auto"/>
            <w:noWrap/>
            <w:vAlign w:val="center"/>
            <w:hideMark/>
          </w:tcPr>
          <w:p w14:paraId="2238F3A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47</w:t>
            </w:r>
          </w:p>
        </w:tc>
        <w:tc>
          <w:tcPr>
            <w:tcW w:w="1200" w:type="dxa"/>
            <w:tcBorders>
              <w:top w:val="nil"/>
              <w:left w:val="nil"/>
              <w:bottom w:val="single" w:sz="4" w:space="0" w:color="auto"/>
              <w:right w:val="single" w:sz="4" w:space="0" w:color="auto"/>
            </w:tcBorders>
            <w:shd w:val="clear" w:color="auto" w:fill="auto"/>
            <w:noWrap/>
            <w:vAlign w:val="center"/>
            <w:hideMark/>
          </w:tcPr>
          <w:p w14:paraId="7DE8AE00"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130</w:t>
            </w:r>
          </w:p>
        </w:tc>
        <w:tc>
          <w:tcPr>
            <w:tcW w:w="880" w:type="dxa"/>
            <w:tcBorders>
              <w:top w:val="nil"/>
              <w:left w:val="nil"/>
              <w:bottom w:val="single" w:sz="4" w:space="0" w:color="auto"/>
              <w:right w:val="single" w:sz="4" w:space="0" w:color="auto"/>
            </w:tcBorders>
            <w:shd w:val="clear" w:color="auto" w:fill="auto"/>
            <w:noWrap/>
            <w:vAlign w:val="center"/>
            <w:hideMark/>
          </w:tcPr>
          <w:p w14:paraId="62682FC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173,5</w:t>
            </w:r>
          </w:p>
        </w:tc>
        <w:tc>
          <w:tcPr>
            <w:tcW w:w="1119" w:type="dxa"/>
            <w:tcBorders>
              <w:top w:val="nil"/>
              <w:left w:val="nil"/>
              <w:bottom w:val="single" w:sz="4" w:space="0" w:color="auto"/>
              <w:right w:val="single" w:sz="4" w:space="0" w:color="auto"/>
            </w:tcBorders>
            <w:shd w:val="clear" w:color="auto" w:fill="auto"/>
            <w:noWrap/>
            <w:vAlign w:val="center"/>
            <w:hideMark/>
          </w:tcPr>
          <w:p w14:paraId="51FD05C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60,1</w:t>
            </w:r>
          </w:p>
        </w:tc>
        <w:tc>
          <w:tcPr>
            <w:tcW w:w="1960" w:type="dxa"/>
            <w:tcBorders>
              <w:top w:val="nil"/>
              <w:left w:val="nil"/>
              <w:bottom w:val="single" w:sz="4" w:space="0" w:color="auto"/>
              <w:right w:val="single" w:sz="4" w:space="0" w:color="auto"/>
            </w:tcBorders>
            <w:shd w:val="clear" w:color="000000" w:fill="F2F2F2"/>
            <w:vAlign w:val="center"/>
            <w:hideMark/>
          </w:tcPr>
          <w:p w14:paraId="72D2CCF9"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624,6</w:t>
            </w:r>
          </w:p>
        </w:tc>
      </w:tr>
      <w:tr w:rsidR="00A7697F" w:rsidRPr="0006743B" w14:paraId="07363AE2"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6EFB71B1"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 of </w:t>
            </w:r>
            <w:proofErr w:type="spellStart"/>
            <w:r w:rsidRPr="0006743B">
              <w:rPr>
                <w:rFonts w:ascii="Calibri" w:eastAsia="Times New Roman" w:hAnsi="Calibri" w:cs="Times New Roman"/>
                <w:color w:val="000000"/>
                <w:lang w:val="fr-FR" w:eastAsia="fr-FR"/>
              </w:rPr>
              <w:t>Transect</w:t>
            </w:r>
            <w:proofErr w:type="spellEnd"/>
          </w:p>
        </w:tc>
        <w:tc>
          <w:tcPr>
            <w:tcW w:w="1020" w:type="dxa"/>
            <w:tcBorders>
              <w:top w:val="nil"/>
              <w:left w:val="nil"/>
              <w:bottom w:val="single" w:sz="4" w:space="0" w:color="auto"/>
              <w:right w:val="single" w:sz="4" w:space="0" w:color="auto"/>
            </w:tcBorders>
            <w:shd w:val="clear" w:color="auto" w:fill="auto"/>
            <w:noWrap/>
            <w:vAlign w:val="bottom"/>
            <w:hideMark/>
          </w:tcPr>
          <w:p w14:paraId="3F45906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15,7%</w:t>
            </w:r>
          </w:p>
        </w:tc>
        <w:tc>
          <w:tcPr>
            <w:tcW w:w="1054" w:type="dxa"/>
            <w:tcBorders>
              <w:top w:val="nil"/>
              <w:left w:val="nil"/>
              <w:bottom w:val="single" w:sz="4" w:space="0" w:color="auto"/>
              <w:right w:val="single" w:sz="4" w:space="0" w:color="auto"/>
            </w:tcBorders>
            <w:shd w:val="clear" w:color="auto" w:fill="auto"/>
            <w:noWrap/>
            <w:vAlign w:val="bottom"/>
            <w:hideMark/>
          </w:tcPr>
          <w:p w14:paraId="6AC2B2FC"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6,6%</w:t>
            </w:r>
          </w:p>
        </w:tc>
        <w:tc>
          <w:tcPr>
            <w:tcW w:w="1134" w:type="dxa"/>
            <w:tcBorders>
              <w:top w:val="nil"/>
              <w:left w:val="nil"/>
              <w:bottom w:val="single" w:sz="4" w:space="0" w:color="auto"/>
              <w:right w:val="single" w:sz="4" w:space="0" w:color="auto"/>
            </w:tcBorders>
            <w:shd w:val="clear" w:color="auto" w:fill="auto"/>
            <w:noWrap/>
            <w:vAlign w:val="bottom"/>
            <w:hideMark/>
          </w:tcPr>
          <w:p w14:paraId="4A59646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5,3%</w:t>
            </w:r>
          </w:p>
        </w:tc>
        <w:tc>
          <w:tcPr>
            <w:tcW w:w="993" w:type="dxa"/>
            <w:tcBorders>
              <w:top w:val="nil"/>
              <w:left w:val="nil"/>
              <w:bottom w:val="single" w:sz="4" w:space="0" w:color="auto"/>
              <w:right w:val="single" w:sz="4" w:space="0" w:color="auto"/>
            </w:tcBorders>
            <w:shd w:val="clear" w:color="auto" w:fill="auto"/>
            <w:noWrap/>
            <w:vAlign w:val="bottom"/>
            <w:hideMark/>
          </w:tcPr>
          <w:p w14:paraId="626CE096"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6,7%</w:t>
            </w:r>
          </w:p>
        </w:tc>
        <w:tc>
          <w:tcPr>
            <w:tcW w:w="927" w:type="dxa"/>
            <w:tcBorders>
              <w:top w:val="nil"/>
              <w:left w:val="nil"/>
              <w:bottom w:val="single" w:sz="4" w:space="0" w:color="auto"/>
              <w:right w:val="single" w:sz="4" w:space="0" w:color="auto"/>
            </w:tcBorders>
            <w:shd w:val="clear" w:color="auto" w:fill="auto"/>
            <w:noWrap/>
            <w:vAlign w:val="bottom"/>
            <w:hideMark/>
          </w:tcPr>
          <w:p w14:paraId="05F0C44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7,5%</w:t>
            </w:r>
          </w:p>
        </w:tc>
        <w:tc>
          <w:tcPr>
            <w:tcW w:w="1200" w:type="dxa"/>
            <w:tcBorders>
              <w:top w:val="nil"/>
              <w:left w:val="nil"/>
              <w:bottom w:val="single" w:sz="4" w:space="0" w:color="auto"/>
              <w:right w:val="single" w:sz="4" w:space="0" w:color="auto"/>
            </w:tcBorders>
            <w:shd w:val="clear" w:color="auto" w:fill="auto"/>
            <w:noWrap/>
            <w:vAlign w:val="bottom"/>
            <w:hideMark/>
          </w:tcPr>
          <w:p w14:paraId="00A7370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20,8%</w:t>
            </w:r>
          </w:p>
        </w:tc>
        <w:tc>
          <w:tcPr>
            <w:tcW w:w="880" w:type="dxa"/>
            <w:tcBorders>
              <w:top w:val="nil"/>
              <w:left w:val="nil"/>
              <w:bottom w:val="single" w:sz="4" w:space="0" w:color="auto"/>
              <w:right w:val="single" w:sz="4" w:space="0" w:color="auto"/>
            </w:tcBorders>
            <w:shd w:val="clear" w:color="auto" w:fill="auto"/>
            <w:noWrap/>
            <w:vAlign w:val="bottom"/>
            <w:hideMark/>
          </w:tcPr>
          <w:p w14:paraId="29F5FF5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27,8%</w:t>
            </w:r>
          </w:p>
        </w:tc>
        <w:tc>
          <w:tcPr>
            <w:tcW w:w="1119" w:type="dxa"/>
            <w:tcBorders>
              <w:top w:val="nil"/>
              <w:left w:val="nil"/>
              <w:bottom w:val="single" w:sz="4" w:space="0" w:color="auto"/>
              <w:right w:val="single" w:sz="4" w:space="0" w:color="auto"/>
            </w:tcBorders>
            <w:shd w:val="clear" w:color="auto" w:fill="auto"/>
            <w:noWrap/>
            <w:vAlign w:val="bottom"/>
            <w:hideMark/>
          </w:tcPr>
          <w:p w14:paraId="5D50E47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10%</w:t>
            </w:r>
          </w:p>
        </w:tc>
        <w:tc>
          <w:tcPr>
            <w:tcW w:w="1960" w:type="dxa"/>
            <w:tcBorders>
              <w:top w:val="nil"/>
              <w:left w:val="nil"/>
              <w:bottom w:val="single" w:sz="4" w:space="0" w:color="auto"/>
              <w:right w:val="single" w:sz="4" w:space="0" w:color="auto"/>
            </w:tcBorders>
            <w:shd w:val="clear" w:color="000000" w:fill="F2F2F2"/>
            <w:vAlign w:val="center"/>
            <w:hideMark/>
          </w:tcPr>
          <w:p w14:paraId="0358F832"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100%</w:t>
            </w:r>
          </w:p>
        </w:tc>
      </w:tr>
      <w:tr w:rsidR="00A7697F" w:rsidRPr="0006743B" w14:paraId="42BA706C"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467DA3BA"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Sampling</w:t>
            </w:r>
            <w:proofErr w:type="spellEnd"/>
            <w:r w:rsidRPr="0006743B">
              <w:rPr>
                <w:rFonts w:ascii="Calibri" w:eastAsia="Times New Roman" w:hAnsi="Calibri" w:cs="Times New Roman"/>
                <w:color w:val="000000"/>
                <w:lang w:val="fr-FR" w:eastAsia="fr-FR"/>
              </w:rPr>
              <w:t xml:space="preserve"> </w:t>
            </w:r>
            <w:proofErr w:type="spellStart"/>
            <w:r w:rsidRPr="0006743B">
              <w:rPr>
                <w:rFonts w:ascii="Calibri" w:eastAsia="Times New Roman" w:hAnsi="Calibri" w:cs="Times New Roman"/>
                <w:color w:val="000000"/>
                <w:lang w:val="fr-FR" w:eastAsia="fr-FR"/>
              </w:rPr>
              <w:t>Centers</w:t>
            </w:r>
            <w:proofErr w:type="spellEnd"/>
          </w:p>
        </w:tc>
        <w:tc>
          <w:tcPr>
            <w:tcW w:w="1020" w:type="dxa"/>
            <w:tcBorders>
              <w:top w:val="nil"/>
              <w:left w:val="nil"/>
              <w:bottom w:val="single" w:sz="4" w:space="0" w:color="auto"/>
              <w:right w:val="single" w:sz="4" w:space="0" w:color="auto"/>
            </w:tcBorders>
            <w:shd w:val="clear" w:color="auto" w:fill="auto"/>
            <w:noWrap/>
            <w:vAlign w:val="bottom"/>
            <w:hideMark/>
          </w:tcPr>
          <w:p w14:paraId="5CFEF62D"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5</w:t>
            </w:r>
          </w:p>
        </w:tc>
        <w:tc>
          <w:tcPr>
            <w:tcW w:w="1054" w:type="dxa"/>
            <w:tcBorders>
              <w:top w:val="nil"/>
              <w:left w:val="nil"/>
              <w:bottom w:val="single" w:sz="4" w:space="0" w:color="auto"/>
              <w:right w:val="single" w:sz="4" w:space="0" w:color="auto"/>
            </w:tcBorders>
            <w:shd w:val="clear" w:color="auto" w:fill="auto"/>
            <w:noWrap/>
            <w:vAlign w:val="bottom"/>
            <w:hideMark/>
          </w:tcPr>
          <w:p w14:paraId="3C3713DC"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2</w:t>
            </w:r>
          </w:p>
        </w:tc>
        <w:tc>
          <w:tcPr>
            <w:tcW w:w="1134" w:type="dxa"/>
            <w:tcBorders>
              <w:top w:val="nil"/>
              <w:left w:val="nil"/>
              <w:bottom w:val="single" w:sz="4" w:space="0" w:color="auto"/>
              <w:right w:val="single" w:sz="4" w:space="0" w:color="auto"/>
            </w:tcBorders>
            <w:shd w:val="clear" w:color="auto" w:fill="auto"/>
            <w:noWrap/>
            <w:vAlign w:val="bottom"/>
            <w:hideMark/>
          </w:tcPr>
          <w:p w14:paraId="2801ADE6"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2</w:t>
            </w:r>
          </w:p>
        </w:tc>
        <w:tc>
          <w:tcPr>
            <w:tcW w:w="993" w:type="dxa"/>
            <w:tcBorders>
              <w:top w:val="nil"/>
              <w:left w:val="nil"/>
              <w:bottom w:val="single" w:sz="4" w:space="0" w:color="auto"/>
              <w:right w:val="single" w:sz="4" w:space="0" w:color="auto"/>
            </w:tcBorders>
            <w:shd w:val="clear" w:color="auto" w:fill="auto"/>
            <w:noWrap/>
            <w:vAlign w:val="bottom"/>
            <w:hideMark/>
          </w:tcPr>
          <w:p w14:paraId="63791543"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2</w:t>
            </w:r>
          </w:p>
        </w:tc>
        <w:tc>
          <w:tcPr>
            <w:tcW w:w="927" w:type="dxa"/>
            <w:tcBorders>
              <w:top w:val="nil"/>
              <w:left w:val="nil"/>
              <w:bottom w:val="single" w:sz="4" w:space="0" w:color="auto"/>
              <w:right w:val="single" w:sz="4" w:space="0" w:color="auto"/>
            </w:tcBorders>
            <w:shd w:val="clear" w:color="auto" w:fill="auto"/>
            <w:noWrap/>
            <w:vAlign w:val="bottom"/>
            <w:hideMark/>
          </w:tcPr>
          <w:p w14:paraId="37319AD6"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2</w:t>
            </w:r>
          </w:p>
        </w:tc>
        <w:tc>
          <w:tcPr>
            <w:tcW w:w="1200" w:type="dxa"/>
            <w:tcBorders>
              <w:top w:val="nil"/>
              <w:left w:val="nil"/>
              <w:bottom w:val="single" w:sz="4" w:space="0" w:color="auto"/>
              <w:right w:val="single" w:sz="4" w:space="0" w:color="auto"/>
            </w:tcBorders>
            <w:shd w:val="clear" w:color="auto" w:fill="auto"/>
            <w:noWrap/>
            <w:vAlign w:val="bottom"/>
            <w:hideMark/>
          </w:tcPr>
          <w:p w14:paraId="050DC203"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6</w:t>
            </w:r>
          </w:p>
        </w:tc>
        <w:tc>
          <w:tcPr>
            <w:tcW w:w="880" w:type="dxa"/>
            <w:tcBorders>
              <w:top w:val="nil"/>
              <w:left w:val="nil"/>
              <w:bottom w:val="single" w:sz="4" w:space="0" w:color="auto"/>
              <w:right w:val="single" w:sz="4" w:space="0" w:color="auto"/>
            </w:tcBorders>
            <w:shd w:val="clear" w:color="auto" w:fill="auto"/>
            <w:noWrap/>
            <w:vAlign w:val="bottom"/>
            <w:hideMark/>
          </w:tcPr>
          <w:p w14:paraId="7BD89E64"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8</w:t>
            </w:r>
          </w:p>
        </w:tc>
        <w:tc>
          <w:tcPr>
            <w:tcW w:w="1119" w:type="dxa"/>
            <w:tcBorders>
              <w:top w:val="nil"/>
              <w:left w:val="nil"/>
              <w:bottom w:val="single" w:sz="4" w:space="0" w:color="auto"/>
              <w:right w:val="single" w:sz="4" w:space="0" w:color="auto"/>
            </w:tcBorders>
            <w:shd w:val="clear" w:color="auto" w:fill="auto"/>
            <w:noWrap/>
            <w:vAlign w:val="bottom"/>
            <w:hideMark/>
          </w:tcPr>
          <w:p w14:paraId="40415019"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3</w:t>
            </w:r>
          </w:p>
        </w:tc>
        <w:tc>
          <w:tcPr>
            <w:tcW w:w="1960" w:type="dxa"/>
            <w:tcBorders>
              <w:top w:val="nil"/>
              <w:left w:val="nil"/>
              <w:bottom w:val="single" w:sz="4" w:space="0" w:color="auto"/>
              <w:right w:val="single" w:sz="4" w:space="0" w:color="auto"/>
            </w:tcBorders>
            <w:shd w:val="clear" w:color="000000" w:fill="F2F2F2"/>
            <w:vAlign w:val="center"/>
            <w:hideMark/>
          </w:tcPr>
          <w:p w14:paraId="24AAACF8"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30</w:t>
            </w:r>
          </w:p>
        </w:tc>
      </w:tr>
      <w:tr w:rsidR="00A7697F" w:rsidRPr="0006743B" w14:paraId="5EF4A8AA"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0577C04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[m] </w:t>
            </w:r>
            <w:proofErr w:type="spellStart"/>
            <w:r w:rsidRPr="0006743B">
              <w:rPr>
                <w:rFonts w:ascii="Calibri" w:eastAsia="Times New Roman" w:hAnsi="Calibri" w:cs="Times New Roman"/>
                <w:color w:val="000000"/>
                <w:lang w:val="fr-FR" w:eastAsia="fr-FR"/>
              </w:rPr>
              <w:t>btw</w:t>
            </w:r>
            <w:proofErr w:type="spellEnd"/>
            <w:r w:rsidRPr="0006743B">
              <w:rPr>
                <w:rFonts w:ascii="Calibri" w:eastAsia="Times New Roman" w:hAnsi="Calibri" w:cs="Times New Roman"/>
                <w:color w:val="000000"/>
                <w:lang w:val="fr-FR" w:eastAsia="fr-FR"/>
              </w:rPr>
              <w:t xml:space="preserve"> points</w:t>
            </w:r>
          </w:p>
        </w:tc>
        <w:tc>
          <w:tcPr>
            <w:tcW w:w="1020" w:type="dxa"/>
            <w:tcBorders>
              <w:top w:val="nil"/>
              <w:left w:val="nil"/>
              <w:bottom w:val="single" w:sz="4" w:space="0" w:color="auto"/>
              <w:right w:val="single" w:sz="4" w:space="0" w:color="auto"/>
            </w:tcBorders>
            <w:shd w:val="clear" w:color="auto" w:fill="auto"/>
            <w:noWrap/>
            <w:vAlign w:val="bottom"/>
            <w:hideMark/>
          </w:tcPr>
          <w:p w14:paraId="5E17D328"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17</w:t>
            </w:r>
          </w:p>
        </w:tc>
        <w:tc>
          <w:tcPr>
            <w:tcW w:w="218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30C994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18</w:t>
            </w:r>
          </w:p>
        </w:tc>
        <w:tc>
          <w:tcPr>
            <w:tcW w:w="993" w:type="dxa"/>
            <w:tcBorders>
              <w:top w:val="nil"/>
              <w:left w:val="nil"/>
              <w:bottom w:val="single" w:sz="4" w:space="0" w:color="auto"/>
              <w:right w:val="single" w:sz="4" w:space="0" w:color="auto"/>
            </w:tcBorders>
            <w:shd w:val="clear" w:color="auto" w:fill="auto"/>
            <w:noWrap/>
            <w:vAlign w:val="bottom"/>
            <w:hideMark/>
          </w:tcPr>
          <w:p w14:paraId="2561C470"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14</w:t>
            </w:r>
          </w:p>
        </w:tc>
        <w:tc>
          <w:tcPr>
            <w:tcW w:w="927" w:type="dxa"/>
            <w:tcBorders>
              <w:top w:val="nil"/>
              <w:left w:val="nil"/>
              <w:bottom w:val="single" w:sz="4" w:space="0" w:color="auto"/>
              <w:right w:val="single" w:sz="4" w:space="0" w:color="auto"/>
            </w:tcBorders>
            <w:shd w:val="clear" w:color="auto" w:fill="auto"/>
            <w:noWrap/>
            <w:vAlign w:val="bottom"/>
            <w:hideMark/>
          </w:tcPr>
          <w:p w14:paraId="32B9CFA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w:t>
            </w:r>
          </w:p>
        </w:tc>
        <w:tc>
          <w:tcPr>
            <w:tcW w:w="1200" w:type="dxa"/>
            <w:tcBorders>
              <w:top w:val="nil"/>
              <w:left w:val="nil"/>
              <w:bottom w:val="single" w:sz="4" w:space="0" w:color="auto"/>
              <w:right w:val="single" w:sz="4" w:space="0" w:color="auto"/>
            </w:tcBorders>
            <w:shd w:val="clear" w:color="auto" w:fill="auto"/>
            <w:noWrap/>
            <w:vAlign w:val="bottom"/>
            <w:hideMark/>
          </w:tcPr>
          <w:p w14:paraId="1D5F569D"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20</w:t>
            </w:r>
          </w:p>
        </w:tc>
        <w:tc>
          <w:tcPr>
            <w:tcW w:w="880" w:type="dxa"/>
            <w:tcBorders>
              <w:top w:val="nil"/>
              <w:left w:val="nil"/>
              <w:bottom w:val="single" w:sz="4" w:space="0" w:color="auto"/>
              <w:right w:val="single" w:sz="4" w:space="0" w:color="auto"/>
            </w:tcBorders>
            <w:shd w:val="clear" w:color="auto" w:fill="auto"/>
            <w:noWrap/>
            <w:vAlign w:val="bottom"/>
            <w:hideMark/>
          </w:tcPr>
          <w:p w14:paraId="6D8A99ED"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21</w:t>
            </w:r>
          </w:p>
        </w:tc>
        <w:tc>
          <w:tcPr>
            <w:tcW w:w="1119" w:type="dxa"/>
            <w:tcBorders>
              <w:top w:val="nil"/>
              <w:left w:val="nil"/>
              <w:bottom w:val="single" w:sz="4" w:space="0" w:color="auto"/>
              <w:right w:val="single" w:sz="4" w:space="0" w:color="auto"/>
            </w:tcBorders>
            <w:shd w:val="clear" w:color="auto" w:fill="auto"/>
            <w:noWrap/>
            <w:vAlign w:val="bottom"/>
            <w:hideMark/>
          </w:tcPr>
          <w:p w14:paraId="79401194"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w:t>
            </w:r>
          </w:p>
        </w:tc>
        <w:tc>
          <w:tcPr>
            <w:tcW w:w="1960" w:type="dxa"/>
            <w:tcBorders>
              <w:top w:val="nil"/>
              <w:left w:val="nil"/>
              <w:bottom w:val="single" w:sz="4" w:space="0" w:color="auto"/>
              <w:right w:val="single" w:sz="4" w:space="0" w:color="auto"/>
            </w:tcBorders>
            <w:shd w:val="clear" w:color="auto" w:fill="auto"/>
            <w:noWrap/>
            <w:vAlign w:val="bottom"/>
            <w:hideMark/>
          </w:tcPr>
          <w:p w14:paraId="29EF5DF7" w14:textId="77777777" w:rsidR="00A7697F" w:rsidRPr="0006743B" w:rsidRDefault="00A7697F" w:rsidP="00BC0705">
            <w:pPr>
              <w:spacing w:after="0" w:line="240" w:lineRule="auto"/>
              <w:jc w:val="center"/>
              <w:rPr>
                <w:rFonts w:ascii="Calibri" w:eastAsia="Times New Roman" w:hAnsi="Calibri" w:cs="Times New Roman"/>
                <w:color w:val="0070C0"/>
                <w:lang w:val="fr-FR" w:eastAsia="fr-FR"/>
              </w:rPr>
            </w:pPr>
            <w:r w:rsidRPr="0006743B">
              <w:rPr>
                <w:rFonts w:ascii="Calibri" w:eastAsia="Times New Roman" w:hAnsi="Calibri" w:cs="Times New Roman"/>
                <w:color w:val="0070C0"/>
                <w:lang w:val="fr-FR" w:eastAsia="fr-FR"/>
              </w:rPr>
              <w:t>1350</w:t>
            </w:r>
          </w:p>
        </w:tc>
      </w:tr>
      <w:tr w:rsidR="00A7697F" w:rsidRPr="0006743B" w14:paraId="62759BD0"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6AF77D16"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to </w:t>
            </w:r>
            <w:proofErr w:type="spellStart"/>
            <w:r w:rsidRPr="0006743B">
              <w:rPr>
                <w:rFonts w:ascii="Calibri" w:eastAsia="Times New Roman" w:hAnsi="Calibri" w:cs="Times New Roman"/>
                <w:color w:val="000000"/>
                <w:lang w:val="fr-FR" w:eastAsia="fr-FR"/>
              </w:rPr>
              <w:t>neighbours</w:t>
            </w:r>
            <w:proofErr w:type="spellEnd"/>
            <w:r w:rsidRPr="0006743B">
              <w:rPr>
                <w:rFonts w:ascii="Calibri" w:eastAsia="Times New Roman" w:hAnsi="Calibri" w:cs="Times New Roman"/>
                <w:color w:val="000000"/>
                <w:lang w:val="fr-FR" w:eastAsia="fr-FR"/>
              </w:rPr>
              <w:t xml:space="preserve">' </w:t>
            </w:r>
            <w:proofErr w:type="spellStart"/>
            <w:r w:rsidRPr="0006743B">
              <w:rPr>
                <w:rFonts w:ascii="Calibri" w:eastAsia="Times New Roman" w:hAnsi="Calibri" w:cs="Times New Roman"/>
                <w:color w:val="000000"/>
                <w:lang w:val="fr-FR" w:eastAsia="fr-FR"/>
              </w:rPr>
              <w:t>boundary</w:t>
            </w:r>
            <w:proofErr w:type="spellEnd"/>
          </w:p>
        </w:tc>
        <w:tc>
          <w:tcPr>
            <w:tcW w:w="1020" w:type="dxa"/>
            <w:tcBorders>
              <w:top w:val="nil"/>
              <w:left w:val="nil"/>
              <w:bottom w:val="single" w:sz="4" w:space="0" w:color="auto"/>
              <w:right w:val="single" w:sz="4" w:space="0" w:color="auto"/>
            </w:tcBorders>
            <w:shd w:val="clear" w:color="auto" w:fill="auto"/>
            <w:noWrap/>
            <w:vAlign w:val="center"/>
            <w:hideMark/>
          </w:tcPr>
          <w:p w14:paraId="3386B47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(13m)</w:t>
            </w:r>
          </w:p>
        </w:tc>
        <w:tc>
          <w:tcPr>
            <w:tcW w:w="218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1C55234"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(9m)</w:t>
            </w:r>
          </w:p>
        </w:tc>
        <w:tc>
          <w:tcPr>
            <w:tcW w:w="993" w:type="dxa"/>
            <w:tcBorders>
              <w:top w:val="nil"/>
              <w:left w:val="nil"/>
              <w:bottom w:val="single" w:sz="4" w:space="0" w:color="auto"/>
              <w:right w:val="single" w:sz="4" w:space="0" w:color="auto"/>
            </w:tcBorders>
            <w:shd w:val="clear" w:color="auto" w:fill="auto"/>
            <w:noWrap/>
            <w:vAlign w:val="center"/>
            <w:hideMark/>
          </w:tcPr>
          <w:p w14:paraId="19EF7819"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(13m)</w:t>
            </w:r>
          </w:p>
        </w:tc>
        <w:tc>
          <w:tcPr>
            <w:tcW w:w="927" w:type="dxa"/>
            <w:tcBorders>
              <w:top w:val="nil"/>
              <w:left w:val="nil"/>
              <w:bottom w:val="single" w:sz="4" w:space="0" w:color="auto"/>
              <w:right w:val="single" w:sz="4" w:space="0" w:color="auto"/>
            </w:tcBorders>
            <w:shd w:val="clear" w:color="auto" w:fill="auto"/>
            <w:noWrap/>
            <w:vAlign w:val="center"/>
            <w:hideMark/>
          </w:tcPr>
          <w:p w14:paraId="12DF1D71"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(16m)</w:t>
            </w:r>
          </w:p>
        </w:tc>
        <w:tc>
          <w:tcPr>
            <w:tcW w:w="1200" w:type="dxa"/>
            <w:tcBorders>
              <w:top w:val="nil"/>
              <w:left w:val="nil"/>
              <w:bottom w:val="single" w:sz="4" w:space="0" w:color="auto"/>
              <w:right w:val="single" w:sz="4" w:space="0" w:color="auto"/>
            </w:tcBorders>
            <w:shd w:val="clear" w:color="auto" w:fill="auto"/>
            <w:noWrap/>
            <w:vAlign w:val="center"/>
            <w:hideMark/>
          </w:tcPr>
          <w:p w14:paraId="14794109"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(15m)</w:t>
            </w:r>
          </w:p>
        </w:tc>
        <w:tc>
          <w:tcPr>
            <w:tcW w:w="880" w:type="dxa"/>
            <w:tcBorders>
              <w:top w:val="nil"/>
              <w:left w:val="nil"/>
              <w:bottom w:val="single" w:sz="4" w:space="0" w:color="auto"/>
              <w:right w:val="single" w:sz="4" w:space="0" w:color="auto"/>
            </w:tcBorders>
            <w:shd w:val="clear" w:color="auto" w:fill="auto"/>
            <w:noWrap/>
            <w:vAlign w:val="center"/>
            <w:hideMark/>
          </w:tcPr>
          <w:p w14:paraId="0AC0A69A"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(12m)</w:t>
            </w:r>
          </w:p>
        </w:tc>
        <w:tc>
          <w:tcPr>
            <w:tcW w:w="1119" w:type="dxa"/>
            <w:tcBorders>
              <w:top w:val="nil"/>
              <w:left w:val="nil"/>
              <w:bottom w:val="single" w:sz="4" w:space="0" w:color="auto"/>
              <w:right w:val="single" w:sz="4" w:space="0" w:color="auto"/>
            </w:tcBorders>
            <w:shd w:val="clear" w:color="auto" w:fill="auto"/>
            <w:noWrap/>
            <w:vAlign w:val="center"/>
            <w:hideMark/>
          </w:tcPr>
          <w:p w14:paraId="1BC41B7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(15m)</w:t>
            </w:r>
          </w:p>
        </w:tc>
        <w:tc>
          <w:tcPr>
            <w:tcW w:w="1960" w:type="dxa"/>
            <w:tcBorders>
              <w:top w:val="nil"/>
              <w:left w:val="nil"/>
              <w:bottom w:val="single" w:sz="4" w:space="0" w:color="auto"/>
              <w:right w:val="single" w:sz="4" w:space="0" w:color="auto"/>
            </w:tcBorders>
            <w:shd w:val="clear" w:color="auto" w:fill="auto"/>
            <w:vAlign w:val="center"/>
            <w:hideMark/>
          </w:tcPr>
          <w:p w14:paraId="4D5F776E" w14:textId="77777777" w:rsidR="00A7697F" w:rsidRPr="0006743B" w:rsidRDefault="00A7697F" w:rsidP="00BC0705">
            <w:pPr>
              <w:spacing w:after="0" w:line="240" w:lineRule="auto"/>
              <w:jc w:val="center"/>
              <w:rPr>
                <w:rFonts w:ascii="Calibri" w:eastAsia="Times New Roman" w:hAnsi="Calibri" w:cs="Times New Roman"/>
                <w:color w:val="0070C0"/>
                <w:lang w:val="fr-FR" w:eastAsia="fr-FR"/>
              </w:rPr>
            </w:pPr>
            <w:r w:rsidRPr="0006743B">
              <w:rPr>
                <w:rFonts w:ascii="Calibri" w:eastAsia="Times New Roman" w:hAnsi="Calibri" w:cs="Times New Roman"/>
                <w:color w:val="0070C0"/>
                <w:lang w:val="fr-FR" w:eastAsia="fr-FR"/>
              </w:rPr>
              <w:t>Composite Mass [g]</w:t>
            </w:r>
          </w:p>
        </w:tc>
      </w:tr>
    </w:tbl>
    <w:p w14:paraId="54E76722" w14:textId="77777777" w:rsidR="00BC4B3A" w:rsidRDefault="0024358C" w:rsidP="004E500B">
      <w:pPr>
        <w:spacing w:before="240"/>
        <w:jc w:val="center"/>
      </w:pPr>
      <w:r>
        <w:rPr>
          <w:noProof/>
          <w:lang w:val="fr-FR" w:eastAsia="fr-FR"/>
        </w:rPr>
        <w:drawing>
          <wp:inline distT="0" distB="0" distL="0" distR="0" wp14:anchorId="5785FDA9" wp14:editId="4A611230">
            <wp:extent cx="7087776" cy="2381522"/>
            <wp:effectExtent l="19050" t="1905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144951" cy="2400733"/>
                    </a:xfrm>
                    <a:prstGeom prst="rect">
                      <a:avLst/>
                    </a:prstGeom>
                    <a:ln>
                      <a:solidFill>
                        <a:schemeClr val="tx1"/>
                      </a:solidFill>
                    </a:ln>
                  </pic:spPr>
                </pic:pic>
              </a:graphicData>
            </a:graphic>
          </wp:inline>
        </w:drawing>
      </w:r>
    </w:p>
    <w:p w14:paraId="4C6C64C2" w14:textId="77777777" w:rsidR="00BC4B3A" w:rsidRDefault="00BC4B3A" w:rsidP="00E60CCE">
      <w:pPr>
        <w:spacing w:after="0"/>
        <w:rPr>
          <w:i/>
        </w:rPr>
      </w:pPr>
      <w:r w:rsidRPr="00BC4B3A">
        <w:rPr>
          <w:i/>
        </w:rPr>
        <w:lastRenderedPageBreak/>
        <w:t>Table 5.</w:t>
      </w:r>
      <w:r>
        <w:rPr>
          <w:i/>
        </w:rPr>
        <w:t xml:space="preserve">2 </w:t>
      </w:r>
      <w:r w:rsidRPr="00BC4B3A">
        <w:rPr>
          <w:i/>
        </w:rPr>
        <w:t xml:space="preserve">Composite Sample: </w:t>
      </w:r>
      <w:proofErr w:type="spellStart"/>
      <w:r w:rsidRPr="00BC4B3A">
        <w:rPr>
          <w:i/>
        </w:rPr>
        <w:t>Alteckendorf</w:t>
      </w:r>
      <w:proofErr w:type="spellEnd"/>
      <w:r w:rsidRPr="00BC4B3A">
        <w:rPr>
          <w:i/>
        </w:rPr>
        <w:t xml:space="preserve"> </w:t>
      </w:r>
      <w:proofErr w:type="gramStart"/>
      <w:r w:rsidRPr="00BC4B3A">
        <w:rPr>
          <w:i/>
        </w:rPr>
        <w:t>Weekly(</w:t>
      </w:r>
      <w:proofErr w:type="gramEnd"/>
      <w:r w:rsidRPr="00BC4B3A">
        <w:rPr>
          <w:i/>
        </w:rPr>
        <w:t>AW)–</w:t>
      </w:r>
      <w:proofErr w:type="spellStart"/>
      <w:r>
        <w:rPr>
          <w:i/>
        </w:rPr>
        <w:t>Talweg</w:t>
      </w:r>
      <w:proofErr w:type="spellEnd"/>
      <w:r w:rsidRPr="00BC4B3A">
        <w:rPr>
          <w:i/>
        </w:rPr>
        <w:t xml:space="preserve"> (</w:t>
      </w:r>
      <w:r>
        <w:rPr>
          <w:i/>
        </w:rPr>
        <w:t>T</w:t>
      </w:r>
      <w:r w:rsidRPr="00BC4B3A">
        <w:rPr>
          <w:i/>
        </w:rPr>
        <w:t>)</w:t>
      </w:r>
      <w:r w:rsidR="00CC771E">
        <w:rPr>
          <w:i/>
        </w:rPr>
        <w:t>-week number</w:t>
      </w:r>
    </w:p>
    <w:tbl>
      <w:tblPr>
        <w:tblW w:w="13500" w:type="dxa"/>
        <w:tblInd w:w="65" w:type="dxa"/>
        <w:tblCellMar>
          <w:left w:w="70" w:type="dxa"/>
          <w:right w:w="70" w:type="dxa"/>
        </w:tblCellMar>
        <w:tblLook w:val="04A0" w:firstRow="1" w:lastRow="0" w:firstColumn="1" w:lastColumn="0" w:noHBand="0" w:noVBand="1"/>
      </w:tblPr>
      <w:tblGrid>
        <w:gridCol w:w="3380"/>
        <w:gridCol w:w="1100"/>
        <w:gridCol w:w="1200"/>
        <w:gridCol w:w="1200"/>
        <w:gridCol w:w="1200"/>
        <w:gridCol w:w="1200"/>
        <w:gridCol w:w="1200"/>
        <w:gridCol w:w="880"/>
        <w:gridCol w:w="2140"/>
      </w:tblGrid>
      <w:tr w:rsidR="00A7697F" w:rsidRPr="005C0A6E" w14:paraId="1265D2B7" w14:textId="77777777" w:rsidTr="00BC0705">
        <w:trPr>
          <w:trHeight w:val="300"/>
        </w:trPr>
        <w:tc>
          <w:tcPr>
            <w:tcW w:w="3380"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75624568"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 xml:space="preserve">Code </w:t>
            </w:r>
            <w:proofErr w:type="spellStart"/>
            <w:r w:rsidRPr="005C0A6E">
              <w:rPr>
                <w:rFonts w:ascii="Calibri" w:eastAsia="Times New Roman" w:hAnsi="Calibri" w:cs="Times New Roman"/>
                <w:color w:val="000000"/>
                <w:lang w:val="fr-FR" w:eastAsia="fr-FR"/>
              </w:rPr>
              <w:t>Transect</w:t>
            </w:r>
            <w:proofErr w:type="spellEnd"/>
          </w:p>
        </w:tc>
        <w:tc>
          <w:tcPr>
            <w:tcW w:w="7980" w:type="dxa"/>
            <w:gridSpan w:val="7"/>
            <w:tcBorders>
              <w:top w:val="single" w:sz="4" w:space="0" w:color="auto"/>
              <w:left w:val="nil"/>
              <w:bottom w:val="single" w:sz="4" w:space="0" w:color="auto"/>
              <w:right w:val="single" w:sz="4" w:space="0" w:color="000000"/>
            </w:tcBorders>
            <w:shd w:val="clear" w:color="000000" w:fill="E6B8B7"/>
            <w:vAlign w:val="center"/>
            <w:hideMark/>
          </w:tcPr>
          <w:p w14:paraId="560DAC4D"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Pr>
                <w:rFonts w:ascii="Calibri" w:eastAsia="Times New Roman" w:hAnsi="Calibri" w:cs="Times New Roman"/>
                <w:color w:val="000000"/>
                <w:lang w:val="fr-FR" w:eastAsia="fr-FR"/>
              </w:rPr>
              <w:t>Plot's</w:t>
            </w:r>
            <w:proofErr w:type="spellEnd"/>
            <w:r>
              <w:rPr>
                <w:rFonts w:ascii="Calibri" w:eastAsia="Times New Roman" w:hAnsi="Calibri" w:cs="Times New Roman"/>
                <w:color w:val="000000"/>
                <w:lang w:val="fr-FR" w:eastAsia="fr-FR"/>
              </w:rPr>
              <w:t xml:space="preserve"> </w:t>
            </w:r>
            <w:proofErr w:type="spellStart"/>
            <w:r>
              <w:rPr>
                <w:rFonts w:ascii="Calibri" w:eastAsia="Times New Roman" w:hAnsi="Calibri" w:cs="Times New Roman"/>
                <w:color w:val="000000"/>
                <w:lang w:val="fr-FR" w:eastAsia="fr-FR"/>
              </w:rPr>
              <w:t>Width</w:t>
            </w:r>
            <w:proofErr w:type="spellEnd"/>
            <w:r>
              <w:rPr>
                <w:rFonts w:ascii="Calibri" w:eastAsia="Times New Roman" w:hAnsi="Calibri" w:cs="Times New Roman"/>
                <w:color w:val="000000"/>
                <w:lang w:val="fr-FR" w:eastAsia="fr-FR"/>
              </w:rPr>
              <w:t xml:space="preserve"> </w:t>
            </w:r>
            <w:r w:rsidRPr="005C0A6E">
              <w:rPr>
                <w:rFonts w:ascii="Calibri" w:eastAsia="Times New Roman" w:hAnsi="Calibri" w:cs="Times New Roman"/>
                <w:color w:val="000000"/>
                <w:lang w:val="fr-FR" w:eastAsia="fr-FR"/>
              </w:rPr>
              <w:t>[m]</w:t>
            </w:r>
          </w:p>
        </w:tc>
        <w:tc>
          <w:tcPr>
            <w:tcW w:w="2140" w:type="dxa"/>
            <w:tcBorders>
              <w:top w:val="single" w:sz="4" w:space="0" w:color="auto"/>
              <w:left w:val="nil"/>
              <w:bottom w:val="single" w:sz="4" w:space="0" w:color="auto"/>
              <w:right w:val="single" w:sz="4" w:space="0" w:color="auto"/>
            </w:tcBorders>
            <w:shd w:val="clear" w:color="000000" w:fill="E6B8B7"/>
            <w:vAlign w:val="center"/>
            <w:hideMark/>
          </w:tcPr>
          <w:p w14:paraId="6597FA2F"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Pr>
                <w:rFonts w:ascii="Calibri" w:eastAsia="Times New Roman" w:hAnsi="Calibri" w:cs="Times New Roman"/>
                <w:b/>
                <w:bCs/>
                <w:color w:val="000000"/>
                <w:lang w:val="fr-FR" w:eastAsia="fr-FR"/>
              </w:rPr>
              <w:t>Total</w:t>
            </w:r>
          </w:p>
        </w:tc>
      </w:tr>
      <w:tr w:rsidR="00A7697F" w:rsidRPr="005C0A6E" w14:paraId="2BF92368"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675170B3"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Farmer</w:t>
            </w:r>
          </w:p>
        </w:tc>
        <w:tc>
          <w:tcPr>
            <w:tcW w:w="1100" w:type="dxa"/>
            <w:tcBorders>
              <w:top w:val="nil"/>
              <w:left w:val="nil"/>
              <w:bottom w:val="single" w:sz="4" w:space="0" w:color="auto"/>
              <w:right w:val="single" w:sz="4" w:space="0" w:color="auto"/>
            </w:tcBorders>
            <w:shd w:val="clear" w:color="000000" w:fill="FFFFFF"/>
            <w:vAlign w:val="center"/>
            <w:hideMark/>
          </w:tcPr>
          <w:p w14:paraId="3A5D6209"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Kopp</w:t>
            </w:r>
            <w:proofErr w:type="spellEnd"/>
          </w:p>
        </w:tc>
        <w:tc>
          <w:tcPr>
            <w:tcW w:w="1200" w:type="dxa"/>
            <w:tcBorders>
              <w:top w:val="nil"/>
              <w:left w:val="nil"/>
              <w:bottom w:val="single" w:sz="4" w:space="0" w:color="auto"/>
              <w:right w:val="single" w:sz="4" w:space="0" w:color="auto"/>
            </w:tcBorders>
            <w:shd w:val="clear" w:color="000000" w:fill="FFFFFF"/>
            <w:vAlign w:val="center"/>
            <w:hideMark/>
          </w:tcPr>
          <w:p w14:paraId="2B86D966"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Kopp</w:t>
            </w:r>
            <w:proofErr w:type="spellEnd"/>
          </w:p>
        </w:tc>
        <w:tc>
          <w:tcPr>
            <w:tcW w:w="1200" w:type="dxa"/>
            <w:tcBorders>
              <w:top w:val="nil"/>
              <w:left w:val="nil"/>
              <w:bottom w:val="single" w:sz="4" w:space="0" w:color="auto"/>
              <w:right w:val="single" w:sz="4" w:space="0" w:color="auto"/>
            </w:tcBorders>
            <w:shd w:val="clear" w:color="000000" w:fill="FFFFFF"/>
            <w:vAlign w:val="center"/>
            <w:hideMark/>
          </w:tcPr>
          <w:p w14:paraId="6F4EE7A2"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Kopp</w:t>
            </w:r>
            <w:proofErr w:type="spellEnd"/>
          </w:p>
        </w:tc>
        <w:tc>
          <w:tcPr>
            <w:tcW w:w="1200" w:type="dxa"/>
            <w:tcBorders>
              <w:top w:val="nil"/>
              <w:left w:val="nil"/>
              <w:bottom w:val="single" w:sz="4" w:space="0" w:color="auto"/>
              <w:right w:val="single" w:sz="4" w:space="0" w:color="auto"/>
            </w:tcBorders>
            <w:shd w:val="clear" w:color="000000" w:fill="FFFFFF"/>
            <w:vAlign w:val="center"/>
            <w:hideMark/>
          </w:tcPr>
          <w:p w14:paraId="411919ED"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Dutt</w:t>
            </w:r>
          </w:p>
        </w:tc>
        <w:tc>
          <w:tcPr>
            <w:tcW w:w="1200" w:type="dxa"/>
            <w:tcBorders>
              <w:top w:val="nil"/>
              <w:left w:val="nil"/>
              <w:bottom w:val="single" w:sz="4" w:space="0" w:color="auto"/>
              <w:right w:val="single" w:sz="4" w:space="0" w:color="auto"/>
            </w:tcBorders>
            <w:shd w:val="clear" w:color="000000" w:fill="FFFFFF"/>
            <w:vAlign w:val="center"/>
            <w:hideMark/>
          </w:tcPr>
          <w:p w14:paraId="7B047E79"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Kopp</w:t>
            </w:r>
            <w:proofErr w:type="spellEnd"/>
          </w:p>
        </w:tc>
        <w:tc>
          <w:tcPr>
            <w:tcW w:w="1200" w:type="dxa"/>
            <w:tcBorders>
              <w:top w:val="nil"/>
              <w:left w:val="nil"/>
              <w:bottom w:val="single" w:sz="4" w:space="0" w:color="auto"/>
              <w:right w:val="single" w:sz="4" w:space="0" w:color="auto"/>
            </w:tcBorders>
            <w:shd w:val="clear" w:color="000000" w:fill="FFFFFF"/>
            <w:vAlign w:val="center"/>
            <w:hideMark/>
          </w:tcPr>
          <w:p w14:paraId="7674DEF1"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Schmitt</w:t>
            </w:r>
          </w:p>
        </w:tc>
        <w:tc>
          <w:tcPr>
            <w:tcW w:w="880" w:type="dxa"/>
            <w:tcBorders>
              <w:top w:val="nil"/>
              <w:left w:val="nil"/>
              <w:bottom w:val="single" w:sz="4" w:space="0" w:color="auto"/>
              <w:right w:val="single" w:sz="4" w:space="0" w:color="auto"/>
            </w:tcBorders>
            <w:shd w:val="clear" w:color="000000" w:fill="FFFFFF"/>
            <w:vAlign w:val="center"/>
            <w:hideMark/>
          </w:tcPr>
          <w:p w14:paraId="7C99AE78"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Friess</w:t>
            </w:r>
            <w:proofErr w:type="spellEnd"/>
          </w:p>
        </w:tc>
        <w:tc>
          <w:tcPr>
            <w:tcW w:w="2140" w:type="dxa"/>
            <w:tcBorders>
              <w:top w:val="nil"/>
              <w:left w:val="nil"/>
              <w:bottom w:val="single" w:sz="4" w:space="0" w:color="auto"/>
              <w:right w:val="single" w:sz="4" w:space="0" w:color="auto"/>
            </w:tcBorders>
            <w:shd w:val="clear" w:color="000000" w:fill="D9D9D9"/>
            <w:vAlign w:val="center"/>
            <w:hideMark/>
          </w:tcPr>
          <w:p w14:paraId="2EC73997"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 </w:t>
            </w:r>
          </w:p>
        </w:tc>
      </w:tr>
      <w:tr w:rsidR="00A7697F" w:rsidRPr="005C0A6E" w14:paraId="60E8CBD6"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0FD0268C"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AW-T-</w:t>
            </w:r>
          </w:p>
        </w:tc>
        <w:tc>
          <w:tcPr>
            <w:tcW w:w="1100" w:type="dxa"/>
            <w:tcBorders>
              <w:top w:val="nil"/>
              <w:left w:val="nil"/>
              <w:bottom w:val="single" w:sz="4" w:space="0" w:color="auto"/>
              <w:right w:val="single" w:sz="4" w:space="0" w:color="auto"/>
            </w:tcBorders>
            <w:shd w:val="clear" w:color="auto" w:fill="auto"/>
            <w:noWrap/>
            <w:vAlign w:val="bottom"/>
            <w:hideMark/>
          </w:tcPr>
          <w:p w14:paraId="3F63939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96,5</w:t>
            </w:r>
          </w:p>
        </w:tc>
        <w:tc>
          <w:tcPr>
            <w:tcW w:w="1200" w:type="dxa"/>
            <w:tcBorders>
              <w:top w:val="nil"/>
              <w:left w:val="nil"/>
              <w:bottom w:val="single" w:sz="4" w:space="0" w:color="auto"/>
              <w:right w:val="single" w:sz="4" w:space="0" w:color="auto"/>
            </w:tcBorders>
            <w:shd w:val="clear" w:color="auto" w:fill="auto"/>
            <w:noWrap/>
            <w:vAlign w:val="bottom"/>
            <w:hideMark/>
          </w:tcPr>
          <w:p w14:paraId="6A20D8D2"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45</w:t>
            </w:r>
          </w:p>
        </w:tc>
        <w:tc>
          <w:tcPr>
            <w:tcW w:w="1200" w:type="dxa"/>
            <w:tcBorders>
              <w:top w:val="nil"/>
              <w:left w:val="nil"/>
              <w:bottom w:val="single" w:sz="4" w:space="0" w:color="auto"/>
              <w:right w:val="single" w:sz="4" w:space="0" w:color="auto"/>
            </w:tcBorders>
            <w:shd w:val="clear" w:color="auto" w:fill="auto"/>
            <w:noWrap/>
            <w:vAlign w:val="center"/>
            <w:hideMark/>
          </w:tcPr>
          <w:p w14:paraId="092AE482"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28,6</w:t>
            </w:r>
          </w:p>
        </w:tc>
        <w:tc>
          <w:tcPr>
            <w:tcW w:w="1200" w:type="dxa"/>
            <w:tcBorders>
              <w:top w:val="nil"/>
              <w:left w:val="nil"/>
              <w:bottom w:val="single" w:sz="4" w:space="0" w:color="auto"/>
              <w:right w:val="single" w:sz="4" w:space="0" w:color="auto"/>
            </w:tcBorders>
            <w:shd w:val="clear" w:color="auto" w:fill="auto"/>
            <w:noWrap/>
            <w:vAlign w:val="center"/>
            <w:hideMark/>
          </w:tcPr>
          <w:p w14:paraId="4D8CF823"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43,8</w:t>
            </w:r>
          </w:p>
        </w:tc>
        <w:tc>
          <w:tcPr>
            <w:tcW w:w="1200" w:type="dxa"/>
            <w:tcBorders>
              <w:top w:val="nil"/>
              <w:left w:val="nil"/>
              <w:bottom w:val="single" w:sz="4" w:space="0" w:color="auto"/>
              <w:right w:val="single" w:sz="4" w:space="0" w:color="auto"/>
            </w:tcBorders>
            <w:shd w:val="clear" w:color="auto" w:fill="auto"/>
            <w:noWrap/>
            <w:vAlign w:val="center"/>
            <w:hideMark/>
          </w:tcPr>
          <w:p w14:paraId="3418374C"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35,8</w:t>
            </w:r>
          </w:p>
        </w:tc>
        <w:tc>
          <w:tcPr>
            <w:tcW w:w="1200" w:type="dxa"/>
            <w:tcBorders>
              <w:top w:val="nil"/>
              <w:left w:val="nil"/>
              <w:bottom w:val="single" w:sz="4" w:space="0" w:color="auto"/>
              <w:right w:val="single" w:sz="4" w:space="0" w:color="auto"/>
            </w:tcBorders>
            <w:shd w:val="clear" w:color="auto" w:fill="auto"/>
            <w:noWrap/>
            <w:vAlign w:val="center"/>
            <w:hideMark/>
          </w:tcPr>
          <w:p w14:paraId="200E3D9F"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117</w:t>
            </w:r>
          </w:p>
        </w:tc>
        <w:tc>
          <w:tcPr>
            <w:tcW w:w="880" w:type="dxa"/>
            <w:tcBorders>
              <w:top w:val="nil"/>
              <w:left w:val="nil"/>
              <w:bottom w:val="single" w:sz="4" w:space="0" w:color="auto"/>
              <w:right w:val="single" w:sz="4" w:space="0" w:color="auto"/>
            </w:tcBorders>
            <w:shd w:val="clear" w:color="auto" w:fill="auto"/>
            <w:noWrap/>
            <w:vAlign w:val="center"/>
            <w:hideMark/>
          </w:tcPr>
          <w:p w14:paraId="5D5EBC86"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135,8</w:t>
            </w:r>
          </w:p>
        </w:tc>
        <w:tc>
          <w:tcPr>
            <w:tcW w:w="2140" w:type="dxa"/>
            <w:tcBorders>
              <w:top w:val="nil"/>
              <w:left w:val="nil"/>
              <w:bottom w:val="single" w:sz="4" w:space="0" w:color="auto"/>
              <w:right w:val="single" w:sz="4" w:space="0" w:color="auto"/>
            </w:tcBorders>
            <w:shd w:val="clear" w:color="000000" w:fill="F2F2F2"/>
            <w:vAlign w:val="center"/>
            <w:hideMark/>
          </w:tcPr>
          <w:p w14:paraId="167350A0"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502,5</w:t>
            </w:r>
          </w:p>
        </w:tc>
      </w:tr>
      <w:tr w:rsidR="00A7697F" w:rsidRPr="005C0A6E" w14:paraId="12048F14"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DE0B60B"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 xml:space="preserve">Distance % of </w:t>
            </w:r>
            <w:proofErr w:type="spellStart"/>
            <w:r w:rsidRPr="005C0A6E">
              <w:rPr>
                <w:rFonts w:ascii="Calibri" w:eastAsia="Times New Roman" w:hAnsi="Calibri" w:cs="Times New Roman"/>
                <w:color w:val="000000"/>
                <w:lang w:val="fr-FR" w:eastAsia="fr-FR"/>
              </w:rPr>
              <w:t>Transect</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10B4B404"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19,2%</w:t>
            </w:r>
          </w:p>
        </w:tc>
        <w:tc>
          <w:tcPr>
            <w:tcW w:w="1200" w:type="dxa"/>
            <w:tcBorders>
              <w:top w:val="nil"/>
              <w:left w:val="nil"/>
              <w:bottom w:val="single" w:sz="4" w:space="0" w:color="auto"/>
              <w:right w:val="single" w:sz="4" w:space="0" w:color="auto"/>
            </w:tcBorders>
            <w:shd w:val="clear" w:color="auto" w:fill="auto"/>
            <w:noWrap/>
            <w:vAlign w:val="bottom"/>
            <w:hideMark/>
          </w:tcPr>
          <w:p w14:paraId="7F6AC621"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9,0%</w:t>
            </w:r>
          </w:p>
        </w:tc>
        <w:tc>
          <w:tcPr>
            <w:tcW w:w="1200" w:type="dxa"/>
            <w:tcBorders>
              <w:top w:val="nil"/>
              <w:left w:val="nil"/>
              <w:bottom w:val="single" w:sz="4" w:space="0" w:color="auto"/>
              <w:right w:val="single" w:sz="4" w:space="0" w:color="auto"/>
            </w:tcBorders>
            <w:shd w:val="clear" w:color="auto" w:fill="auto"/>
            <w:noWrap/>
            <w:vAlign w:val="bottom"/>
            <w:hideMark/>
          </w:tcPr>
          <w:p w14:paraId="3E3FE789"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5,7%</w:t>
            </w:r>
          </w:p>
        </w:tc>
        <w:tc>
          <w:tcPr>
            <w:tcW w:w="1200" w:type="dxa"/>
            <w:tcBorders>
              <w:top w:val="nil"/>
              <w:left w:val="nil"/>
              <w:bottom w:val="single" w:sz="4" w:space="0" w:color="auto"/>
              <w:right w:val="single" w:sz="4" w:space="0" w:color="auto"/>
            </w:tcBorders>
            <w:shd w:val="clear" w:color="auto" w:fill="auto"/>
            <w:noWrap/>
            <w:vAlign w:val="bottom"/>
            <w:hideMark/>
          </w:tcPr>
          <w:p w14:paraId="34A23CE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8,7%</w:t>
            </w:r>
          </w:p>
        </w:tc>
        <w:tc>
          <w:tcPr>
            <w:tcW w:w="1200" w:type="dxa"/>
            <w:tcBorders>
              <w:top w:val="nil"/>
              <w:left w:val="nil"/>
              <w:bottom w:val="single" w:sz="4" w:space="0" w:color="auto"/>
              <w:right w:val="single" w:sz="4" w:space="0" w:color="auto"/>
            </w:tcBorders>
            <w:shd w:val="clear" w:color="auto" w:fill="auto"/>
            <w:noWrap/>
            <w:vAlign w:val="bottom"/>
            <w:hideMark/>
          </w:tcPr>
          <w:p w14:paraId="4F06298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7,1%</w:t>
            </w:r>
          </w:p>
        </w:tc>
        <w:tc>
          <w:tcPr>
            <w:tcW w:w="1200" w:type="dxa"/>
            <w:tcBorders>
              <w:top w:val="nil"/>
              <w:left w:val="nil"/>
              <w:bottom w:val="single" w:sz="4" w:space="0" w:color="auto"/>
              <w:right w:val="single" w:sz="4" w:space="0" w:color="auto"/>
            </w:tcBorders>
            <w:shd w:val="clear" w:color="auto" w:fill="auto"/>
            <w:noWrap/>
            <w:vAlign w:val="bottom"/>
            <w:hideMark/>
          </w:tcPr>
          <w:p w14:paraId="3A730252"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23,3%</w:t>
            </w:r>
          </w:p>
        </w:tc>
        <w:tc>
          <w:tcPr>
            <w:tcW w:w="880" w:type="dxa"/>
            <w:tcBorders>
              <w:top w:val="nil"/>
              <w:left w:val="nil"/>
              <w:bottom w:val="single" w:sz="4" w:space="0" w:color="auto"/>
              <w:right w:val="single" w:sz="4" w:space="0" w:color="auto"/>
            </w:tcBorders>
            <w:shd w:val="clear" w:color="auto" w:fill="auto"/>
            <w:noWrap/>
            <w:vAlign w:val="bottom"/>
            <w:hideMark/>
          </w:tcPr>
          <w:p w14:paraId="692CD01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27,0%</w:t>
            </w:r>
          </w:p>
        </w:tc>
        <w:tc>
          <w:tcPr>
            <w:tcW w:w="2140" w:type="dxa"/>
            <w:tcBorders>
              <w:top w:val="nil"/>
              <w:left w:val="nil"/>
              <w:bottom w:val="single" w:sz="4" w:space="0" w:color="auto"/>
              <w:right w:val="single" w:sz="4" w:space="0" w:color="auto"/>
            </w:tcBorders>
            <w:shd w:val="clear" w:color="000000" w:fill="F2F2F2"/>
            <w:vAlign w:val="center"/>
            <w:hideMark/>
          </w:tcPr>
          <w:p w14:paraId="7736F291"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100%</w:t>
            </w:r>
          </w:p>
        </w:tc>
      </w:tr>
      <w:tr w:rsidR="00A7697F" w:rsidRPr="005C0A6E" w14:paraId="443D57C5"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3F1A30B"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proofErr w:type="spellStart"/>
            <w:r w:rsidRPr="005C0A6E">
              <w:rPr>
                <w:rFonts w:ascii="Calibri" w:eastAsia="Times New Roman" w:hAnsi="Calibri" w:cs="Times New Roman"/>
                <w:color w:val="000000"/>
                <w:lang w:val="fr-FR" w:eastAsia="fr-FR"/>
              </w:rPr>
              <w:t>Sampling</w:t>
            </w:r>
            <w:proofErr w:type="spellEnd"/>
            <w:r w:rsidRPr="005C0A6E">
              <w:rPr>
                <w:rFonts w:ascii="Calibri" w:eastAsia="Times New Roman" w:hAnsi="Calibri" w:cs="Times New Roman"/>
                <w:color w:val="000000"/>
                <w:lang w:val="fr-FR" w:eastAsia="fr-FR"/>
              </w:rPr>
              <w:t xml:space="preserve"> </w:t>
            </w:r>
            <w:proofErr w:type="spellStart"/>
            <w:r w:rsidRPr="005C0A6E">
              <w:rPr>
                <w:rFonts w:ascii="Calibri" w:eastAsia="Times New Roman" w:hAnsi="Calibri" w:cs="Times New Roman"/>
                <w:color w:val="000000"/>
                <w:lang w:val="fr-FR" w:eastAsia="fr-FR"/>
              </w:rPr>
              <w:t>Centers</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7808C059"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5</w:t>
            </w:r>
          </w:p>
        </w:tc>
        <w:tc>
          <w:tcPr>
            <w:tcW w:w="1200" w:type="dxa"/>
            <w:tcBorders>
              <w:top w:val="nil"/>
              <w:left w:val="nil"/>
              <w:bottom w:val="single" w:sz="4" w:space="0" w:color="auto"/>
              <w:right w:val="single" w:sz="4" w:space="0" w:color="auto"/>
            </w:tcBorders>
            <w:shd w:val="clear" w:color="auto" w:fill="auto"/>
            <w:noWrap/>
            <w:vAlign w:val="bottom"/>
            <w:hideMark/>
          </w:tcPr>
          <w:p w14:paraId="02C810FE"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2</w:t>
            </w:r>
          </w:p>
        </w:tc>
        <w:tc>
          <w:tcPr>
            <w:tcW w:w="1200" w:type="dxa"/>
            <w:tcBorders>
              <w:top w:val="nil"/>
              <w:left w:val="nil"/>
              <w:bottom w:val="single" w:sz="4" w:space="0" w:color="auto"/>
              <w:right w:val="single" w:sz="4" w:space="0" w:color="auto"/>
            </w:tcBorders>
            <w:shd w:val="clear" w:color="auto" w:fill="auto"/>
            <w:noWrap/>
            <w:vAlign w:val="bottom"/>
            <w:hideMark/>
          </w:tcPr>
          <w:p w14:paraId="5040A116"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2</w:t>
            </w:r>
          </w:p>
        </w:tc>
        <w:tc>
          <w:tcPr>
            <w:tcW w:w="1200" w:type="dxa"/>
            <w:tcBorders>
              <w:top w:val="nil"/>
              <w:left w:val="nil"/>
              <w:bottom w:val="single" w:sz="4" w:space="0" w:color="auto"/>
              <w:right w:val="single" w:sz="4" w:space="0" w:color="auto"/>
            </w:tcBorders>
            <w:shd w:val="clear" w:color="auto" w:fill="auto"/>
            <w:noWrap/>
            <w:vAlign w:val="bottom"/>
            <w:hideMark/>
          </w:tcPr>
          <w:p w14:paraId="5A70A767"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2</w:t>
            </w:r>
          </w:p>
        </w:tc>
        <w:tc>
          <w:tcPr>
            <w:tcW w:w="1200" w:type="dxa"/>
            <w:tcBorders>
              <w:top w:val="nil"/>
              <w:left w:val="nil"/>
              <w:bottom w:val="single" w:sz="4" w:space="0" w:color="auto"/>
              <w:right w:val="single" w:sz="4" w:space="0" w:color="auto"/>
            </w:tcBorders>
            <w:shd w:val="clear" w:color="auto" w:fill="auto"/>
            <w:noWrap/>
            <w:vAlign w:val="bottom"/>
            <w:hideMark/>
          </w:tcPr>
          <w:p w14:paraId="2ED3062B"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2</w:t>
            </w:r>
          </w:p>
        </w:tc>
        <w:tc>
          <w:tcPr>
            <w:tcW w:w="1200" w:type="dxa"/>
            <w:tcBorders>
              <w:top w:val="nil"/>
              <w:left w:val="nil"/>
              <w:bottom w:val="single" w:sz="4" w:space="0" w:color="auto"/>
              <w:right w:val="single" w:sz="4" w:space="0" w:color="auto"/>
            </w:tcBorders>
            <w:shd w:val="clear" w:color="auto" w:fill="auto"/>
            <w:noWrap/>
            <w:vAlign w:val="bottom"/>
            <w:hideMark/>
          </w:tcPr>
          <w:p w14:paraId="70A05ABD"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6</w:t>
            </w:r>
          </w:p>
        </w:tc>
        <w:tc>
          <w:tcPr>
            <w:tcW w:w="880" w:type="dxa"/>
            <w:tcBorders>
              <w:top w:val="nil"/>
              <w:left w:val="nil"/>
              <w:bottom w:val="single" w:sz="4" w:space="0" w:color="auto"/>
              <w:right w:val="single" w:sz="4" w:space="0" w:color="auto"/>
            </w:tcBorders>
            <w:shd w:val="clear" w:color="auto" w:fill="auto"/>
            <w:noWrap/>
            <w:vAlign w:val="bottom"/>
            <w:hideMark/>
          </w:tcPr>
          <w:p w14:paraId="52C5EA90"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6</w:t>
            </w:r>
          </w:p>
        </w:tc>
        <w:tc>
          <w:tcPr>
            <w:tcW w:w="2140" w:type="dxa"/>
            <w:tcBorders>
              <w:top w:val="nil"/>
              <w:left w:val="nil"/>
              <w:bottom w:val="single" w:sz="4" w:space="0" w:color="auto"/>
              <w:right w:val="single" w:sz="4" w:space="0" w:color="auto"/>
            </w:tcBorders>
            <w:shd w:val="clear" w:color="000000" w:fill="F2F2F2"/>
            <w:vAlign w:val="center"/>
            <w:hideMark/>
          </w:tcPr>
          <w:p w14:paraId="0DC4715B" w14:textId="77777777" w:rsidR="00A7697F" w:rsidRPr="005C0A6E" w:rsidRDefault="00A7697F" w:rsidP="00BC0705">
            <w:pPr>
              <w:spacing w:after="0" w:line="240" w:lineRule="auto"/>
              <w:jc w:val="center"/>
              <w:rPr>
                <w:rFonts w:ascii="Calibri" w:eastAsia="Times New Roman" w:hAnsi="Calibri" w:cs="Times New Roman"/>
                <w:b/>
                <w:bCs/>
                <w:color w:val="000000"/>
                <w:lang w:val="fr-FR" w:eastAsia="fr-FR"/>
              </w:rPr>
            </w:pPr>
            <w:r w:rsidRPr="005C0A6E">
              <w:rPr>
                <w:rFonts w:ascii="Calibri" w:eastAsia="Times New Roman" w:hAnsi="Calibri" w:cs="Times New Roman"/>
                <w:b/>
                <w:bCs/>
                <w:color w:val="000000"/>
                <w:lang w:val="fr-FR" w:eastAsia="fr-FR"/>
              </w:rPr>
              <w:t>25</w:t>
            </w:r>
          </w:p>
        </w:tc>
      </w:tr>
      <w:tr w:rsidR="00A7697F" w:rsidRPr="005C0A6E" w14:paraId="687FF096"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005D04C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 xml:space="preserve">Distance [m] </w:t>
            </w:r>
            <w:proofErr w:type="spellStart"/>
            <w:r w:rsidRPr="005C0A6E">
              <w:rPr>
                <w:rFonts w:ascii="Calibri" w:eastAsia="Times New Roman" w:hAnsi="Calibri" w:cs="Times New Roman"/>
                <w:color w:val="000000"/>
                <w:lang w:val="fr-FR" w:eastAsia="fr-FR"/>
              </w:rPr>
              <w:t>btw</w:t>
            </w:r>
            <w:proofErr w:type="spellEnd"/>
            <w:r w:rsidRPr="005C0A6E">
              <w:rPr>
                <w:rFonts w:ascii="Calibri" w:eastAsia="Times New Roman" w:hAnsi="Calibri" w:cs="Times New Roman"/>
                <w:color w:val="000000"/>
                <w:lang w:val="fr-FR" w:eastAsia="fr-FR"/>
              </w:rPr>
              <w:t xml:space="preserve"> points</w:t>
            </w:r>
          </w:p>
        </w:tc>
        <w:tc>
          <w:tcPr>
            <w:tcW w:w="1100" w:type="dxa"/>
            <w:tcBorders>
              <w:top w:val="nil"/>
              <w:left w:val="nil"/>
              <w:bottom w:val="single" w:sz="4" w:space="0" w:color="auto"/>
              <w:right w:val="single" w:sz="4" w:space="0" w:color="auto"/>
            </w:tcBorders>
            <w:shd w:val="clear" w:color="auto" w:fill="auto"/>
            <w:noWrap/>
            <w:vAlign w:val="bottom"/>
            <w:hideMark/>
          </w:tcPr>
          <w:p w14:paraId="0B8BE79C"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16</w:t>
            </w:r>
          </w:p>
        </w:tc>
        <w:tc>
          <w:tcPr>
            <w:tcW w:w="240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1410572"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20</w:t>
            </w:r>
          </w:p>
        </w:tc>
        <w:tc>
          <w:tcPr>
            <w:tcW w:w="1200" w:type="dxa"/>
            <w:tcBorders>
              <w:top w:val="nil"/>
              <w:left w:val="nil"/>
              <w:bottom w:val="single" w:sz="4" w:space="0" w:color="auto"/>
              <w:right w:val="single" w:sz="4" w:space="0" w:color="auto"/>
            </w:tcBorders>
            <w:shd w:val="clear" w:color="auto" w:fill="auto"/>
            <w:noWrap/>
            <w:vAlign w:val="bottom"/>
            <w:hideMark/>
          </w:tcPr>
          <w:p w14:paraId="067AA9FE"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15</w:t>
            </w:r>
          </w:p>
        </w:tc>
        <w:tc>
          <w:tcPr>
            <w:tcW w:w="1200" w:type="dxa"/>
            <w:tcBorders>
              <w:top w:val="nil"/>
              <w:left w:val="nil"/>
              <w:bottom w:val="single" w:sz="4" w:space="0" w:color="auto"/>
              <w:right w:val="single" w:sz="4" w:space="0" w:color="auto"/>
            </w:tcBorders>
            <w:shd w:val="clear" w:color="auto" w:fill="auto"/>
            <w:noWrap/>
            <w:vAlign w:val="bottom"/>
            <w:hideMark/>
          </w:tcPr>
          <w:p w14:paraId="2AD839B9"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12</w:t>
            </w:r>
          </w:p>
        </w:tc>
        <w:tc>
          <w:tcPr>
            <w:tcW w:w="1200" w:type="dxa"/>
            <w:tcBorders>
              <w:top w:val="nil"/>
              <w:left w:val="nil"/>
              <w:bottom w:val="single" w:sz="4" w:space="0" w:color="auto"/>
              <w:right w:val="single" w:sz="4" w:space="0" w:color="auto"/>
            </w:tcBorders>
            <w:shd w:val="clear" w:color="auto" w:fill="auto"/>
            <w:noWrap/>
            <w:vAlign w:val="bottom"/>
            <w:hideMark/>
          </w:tcPr>
          <w:p w14:paraId="442B3221"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17</w:t>
            </w:r>
          </w:p>
        </w:tc>
        <w:tc>
          <w:tcPr>
            <w:tcW w:w="880" w:type="dxa"/>
            <w:tcBorders>
              <w:top w:val="nil"/>
              <w:left w:val="nil"/>
              <w:bottom w:val="single" w:sz="4" w:space="0" w:color="auto"/>
              <w:right w:val="single" w:sz="4" w:space="0" w:color="auto"/>
            </w:tcBorders>
            <w:shd w:val="clear" w:color="auto" w:fill="auto"/>
            <w:noWrap/>
            <w:vAlign w:val="bottom"/>
            <w:hideMark/>
          </w:tcPr>
          <w:p w14:paraId="482EFBDC"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20</w:t>
            </w:r>
          </w:p>
        </w:tc>
        <w:tc>
          <w:tcPr>
            <w:tcW w:w="2140" w:type="dxa"/>
            <w:tcBorders>
              <w:top w:val="nil"/>
              <w:left w:val="nil"/>
              <w:bottom w:val="single" w:sz="4" w:space="0" w:color="auto"/>
              <w:right w:val="single" w:sz="4" w:space="0" w:color="auto"/>
            </w:tcBorders>
            <w:shd w:val="clear" w:color="auto" w:fill="auto"/>
            <w:noWrap/>
            <w:vAlign w:val="bottom"/>
            <w:hideMark/>
          </w:tcPr>
          <w:p w14:paraId="4D80FD3D" w14:textId="77777777" w:rsidR="00A7697F" w:rsidRPr="005C0A6E" w:rsidRDefault="00A7697F" w:rsidP="00BC0705">
            <w:pPr>
              <w:spacing w:after="0" w:line="240" w:lineRule="auto"/>
              <w:jc w:val="center"/>
              <w:rPr>
                <w:rFonts w:ascii="Calibri" w:eastAsia="Times New Roman" w:hAnsi="Calibri" w:cs="Times New Roman"/>
                <w:color w:val="0070C0"/>
                <w:lang w:val="fr-FR" w:eastAsia="fr-FR"/>
              </w:rPr>
            </w:pPr>
            <w:r w:rsidRPr="005C0A6E">
              <w:rPr>
                <w:rFonts w:ascii="Calibri" w:eastAsia="Times New Roman" w:hAnsi="Calibri" w:cs="Times New Roman"/>
                <w:color w:val="0070C0"/>
                <w:lang w:val="fr-FR" w:eastAsia="fr-FR"/>
              </w:rPr>
              <w:t>1125</w:t>
            </w:r>
          </w:p>
        </w:tc>
      </w:tr>
      <w:tr w:rsidR="00A7697F" w:rsidRPr="005C0A6E" w14:paraId="40A05C9B"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0F3DAC1F"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 xml:space="preserve">Distance to </w:t>
            </w:r>
            <w:proofErr w:type="spellStart"/>
            <w:r w:rsidRPr="005C0A6E">
              <w:rPr>
                <w:rFonts w:ascii="Calibri" w:eastAsia="Times New Roman" w:hAnsi="Calibri" w:cs="Times New Roman"/>
                <w:color w:val="000000"/>
                <w:lang w:val="fr-FR" w:eastAsia="fr-FR"/>
              </w:rPr>
              <w:t>neighbours</w:t>
            </w:r>
            <w:proofErr w:type="spellEnd"/>
            <w:r w:rsidRPr="005C0A6E">
              <w:rPr>
                <w:rFonts w:ascii="Calibri" w:eastAsia="Times New Roman" w:hAnsi="Calibri" w:cs="Times New Roman"/>
                <w:color w:val="000000"/>
                <w:lang w:val="fr-FR" w:eastAsia="fr-FR"/>
              </w:rPr>
              <w:t xml:space="preserve">' </w:t>
            </w:r>
            <w:proofErr w:type="spellStart"/>
            <w:r w:rsidRPr="005C0A6E">
              <w:rPr>
                <w:rFonts w:ascii="Calibri" w:eastAsia="Times New Roman" w:hAnsi="Calibri" w:cs="Times New Roman"/>
                <w:color w:val="000000"/>
                <w:lang w:val="fr-FR" w:eastAsia="fr-FR"/>
              </w:rPr>
              <w:t>boundary</w:t>
            </w:r>
            <w:proofErr w:type="spellEnd"/>
          </w:p>
        </w:tc>
        <w:tc>
          <w:tcPr>
            <w:tcW w:w="1100" w:type="dxa"/>
            <w:tcBorders>
              <w:top w:val="nil"/>
              <w:left w:val="nil"/>
              <w:bottom w:val="single" w:sz="4" w:space="0" w:color="auto"/>
              <w:right w:val="single" w:sz="4" w:space="0" w:color="auto"/>
            </w:tcBorders>
            <w:shd w:val="clear" w:color="auto" w:fill="auto"/>
            <w:noWrap/>
            <w:vAlign w:val="center"/>
            <w:hideMark/>
          </w:tcPr>
          <w:p w14:paraId="4C00DDE1"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(15m)</w:t>
            </w:r>
          </w:p>
        </w:tc>
        <w:tc>
          <w:tcPr>
            <w:tcW w:w="240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84CD88E"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(7m)</w:t>
            </w:r>
          </w:p>
        </w:tc>
        <w:tc>
          <w:tcPr>
            <w:tcW w:w="1200" w:type="dxa"/>
            <w:tcBorders>
              <w:top w:val="nil"/>
              <w:left w:val="nil"/>
              <w:bottom w:val="single" w:sz="4" w:space="0" w:color="auto"/>
              <w:right w:val="single" w:sz="4" w:space="0" w:color="auto"/>
            </w:tcBorders>
            <w:shd w:val="clear" w:color="auto" w:fill="auto"/>
            <w:noWrap/>
            <w:vAlign w:val="center"/>
            <w:hideMark/>
          </w:tcPr>
          <w:p w14:paraId="171C94EF"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(14m)</w:t>
            </w:r>
          </w:p>
        </w:tc>
        <w:tc>
          <w:tcPr>
            <w:tcW w:w="1200" w:type="dxa"/>
            <w:tcBorders>
              <w:top w:val="nil"/>
              <w:left w:val="nil"/>
              <w:bottom w:val="single" w:sz="4" w:space="0" w:color="auto"/>
              <w:right w:val="single" w:sz="4" w:space="0" w:color="auto"/>
            </w:tcBorders>
            <w:shd w:val="clear" w:color="auto" w:fill="auto"/>
            <w:vAlign w:val="center"/>
            <w:hideMark/>
          </w:tcPr>
          <w:p w14:paraId="3E8A4408"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w:t>
            </w:r>
          </w:p>
        </w:tc>
        <w:tc>
          <w:tcPr>
            <w:tcW w:w="1200" w:type="dxa"/>
            <w:tcBorders>
              <w:top w:val="nil"/>
              <w:left w:val="nil"/>
              <w:bottom w:val="single" w:sz="4" w:space="0" w:color="auto"/>
              <w:right w:val="single" w:sz="4" w:space="0" w:color="auto"/>
            </w:tcBorders>
            <w:shd w:val="clear" w:color="auto" w:fill="auto"/>
            <w:noWrap/>
            <w:vAlign w:val="center"/>
            <w:hideMark/>
          </w:tcPr>
          <w:p w14:paraId="5960AB04"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(15m)</w:t>
            </w:r>
          </w:p>
        </w:tc>
        <w:tc>
          <w:tcPr>
            <w:tcW w:w="880" w:type="dxa"/>
            <w:tcBorders>
              <w:top w:val="nil"/>
              <w:left w:val="nil"/>
              <w:bottom w:val="single" w:sz="4" w:space="0" w:color="auto"/>
              <w:right w:val="single" w:sz="4" w:space="0" w:color="auto"/>
            </w:tcBorders>
            <w:shd w:val="clear" w:color="auto" w:fill="auto"/>
            <w:noWrap/>
            <w:vAlign w:val="center"/>
            <w:hideMark/>
          </w:tcPr>
          <w:p w14:paraId="6C8D9690" w14:textId="77777777" w:rsidR="00A7697F" w:rsidRPr="005C0A6E" w:rsidRDefault="00A7697F" w:rsidP="00BC0705">
            <w:pPr>
              <w:spacing w:after="0" w:line="240" w:lineRule="auto"/>
              <w:jc w:val="center"/>
              <w:rPr>
                <w:rFonts w:ascii="Calibri" w:eastAsia="Times New Roman" w:hAnsi="Calibri" w:cs="Times New Roman"/>
                <w:color w:val="000000"/>
                <w:lang w:val="fr-FR" w:eastAsia="fr-FR"/>
              </w:rPr>
            </w:pPr>
            <w:r w:rsidRPr="005C0A6E">
              <w:rPr>
                <w:rFonts w:ascii="Calibri" w:eastAsia="Times New Roman" w:hAnsi="Calibri" w:cs="Times New Roman"/>
                <w:color w:val="000000"/>
                <w:lang w:val="fr-FR" w:eastAsia="fr-FR"/>
              </w:rPr>
              <w:t>(15m)</w:t>
            </w:r>
          </w:p>
        </w:tc>
        <w:tc>
          <w:tcPr>
            <w:tcW w:w="2140" w:type="dxa"/>
            <w:tcBorders>
              <w:top w:val="nil"/>
              <w:left w:val="nil"/>
              <w:bottom w:val="single" w:sz="4" w:space="0" w:color="auto"/>
              <w:right w:val="single" w:sz="4" w:space="0" w:color="auto"/>
            </w:tcBorders>
            <w:shd w:val="clear" w:color="auto" w:fill="auto"/>
            <w:vAlign w:val="center"/>
            <w:hideMark/>
          </w:tcPr>
          <w:p w14:paraId="0ED5F18D" w14:textId="77777777" w:rsidR="00A7697F" w:rsidRPr="005C0A6E" w:rsidRDefault="00A7697F" w:rsidP="00BC0705">
            <w:pPr>
              <w:spacing w:after="0" w:line="240" w:lineRule="auto"/>
              <w:jc w:val="center"/>
              <w:rPr>
                <w:rFonts w:ascii="Calibri" w:eastAsia="Times New Roman" w:hAnsi="Calibri" w:cs="Times New Roman"/>
                <w:color w:val="0070C0"/>
                <w:lang w:val="fr-FR" w:eastAsia="fr-FR"/>
              </w:rPr>
            </w:pPr>
            <w:r w:rsidRPr="005C0A6E">
              <w:rPr>
                <w:rFonts w:ascii="Calibri" w:eastAsia="Times New Roman" w:hAnsi="Calibri" w:cs="Times New Roman"/>
                <w:color w:val="0070C0"/>
                <w:lang w:val="fr-FR" w:eastAsia="fr-FR"/>
              </w:rPr>
              <w:t>Composite Mass [g]</w:t>
            </w:r>
          </w:p>
        </w:tc>
      </w:tr>
    </w:tbl>
    <w:p w14:paraId="630D6A7E" w14:textId="77777777" w:rsidR="00BC4B3A" w:rsidRDefault="00A27A0F" w:rsidP="00E60CCE">
      <w:pPr>
        <w:spacing w:before="240"/>
      </w:pPr>
      <w:r>
        <w:rPr>
          <w:noProof/>
          <w:lang w:val="fr-FR" w:eastAsia="fr-FR"/>
        </w:rPr>
        <w:drawing>
          <wp:inline distT="0" distB="0" distL="0" distR="0" wp14:anchorId="09039475" wp14:editId="6962F7E3">
            <wp:extent cx="8537944" cy="1599040"/>
            <wp:effectExtent l="19050" t="1905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8594841" cy="1609696"/>
                    </a:xfrm>
                    <a:prstGeom prst="rect">
                      <a:avLst/>
                    </a:prstGeom>
                    <a:ln>
                      <a:solidFill>
                        <a:schemeClr val="tx1"/>
                      </a:solidFill>
                    </a:ln>
                  </pic:spPr>
                </pic:pic>
              </a:graphicData>
            </a:graphic>
          </wp:inline>
        </w:drawing>
      </w:r>
    </w:p>
    <w:p w14:paraId="14BB48DB" w14:textId="77777777" w:rsidR="00BC4B3A" w:rsidRDefault="00543E6B" w:rsidP="00E60CCE">
      <w:pPr>
        <w:spacing w:after="0"/>
        <w:rPr>
          <w:i/>
        </w:rPr>
      </w:pPr>
      <w:r>
        <w:rPr>
          <w:i/>
        </w:rPr>
        <w:br w:type="column"/>
      </w:r>
      <w:r w:rsidR="00BC4B3A" w:rsidRPr="00BC4B3A">
        <w:rPr>
          <w:i/>
        </w:rPr>
        <w:lastRenderedPageBreak/>
        <w:t>Table 5.</w:t>
      </w:r>
      <w:r w:rsidR="00BC4B3A">
        <w:rPr>
          <w:i/>
        </w:rPr>
        <w:t xml:space="preserve">3 </w:t>
      </w:r>
      <w:r w:rsidR="00BC4B3A" w:rsidRPr="00BC4B3A">
        <w:rPr>
          <w:i/>
        </w:rPr>
        <w:t xml:space="preserve">Composite Sample: </w:t>
      </w:r>
      <w:proofErr w:type="spellStart"/>
      <w:r w:rsidR="00BC4B3A" w:rsidRPr="00BC4B3A">
        <w:rPr>
          <w:i/>
        </w:rPr>
        <w:t>Alteckendorf</w:t>
      </w:r>
      <w:proofErr w:type="spellEnd"/>
      <w:r w:rsidR="00BC4B3A" w:rsidRPr="00BC4B3A">
        <w:rPr>
          <w:i/>
        </w:rPr>
        <w:t xml:space="preserve"> </w:t>
      </w:r>
      <w:proofErr w:type="gramStart"/>
      <w:r w:rsidR="00BC4B3A" w:rsidRPr="00BC4B3A">
        <w:rPr>
          <w:i/>
        </w:rPr>
        <w:t>Weekly(</w:t>
      </w:r>
      <w:proofErr w:type="gramEnd"/>
      <w:r w:rsidR="00BC4B3A" w:rsidRPr="00BC4B3A">
        <w:rPr>
          <w:i/>
        </w:rPr>
        <w:t>AW)–</w:t>
      </w:r>
      <w:r w:rsidR="00BC4B3A">
        <w:rPr>
          <w:i/>
        </w:rPr>
        <w:t>South</w:t>
      </w:r>
      <w:r w:rsidR="00BC4B3A" w:rsidRPr="00BC4B3A">
        <w:rPr>
          <w:i/>
        </w:rPr>
        <w:t xml:space="preserve"> (</w:t>
      </w:r>
      <w:r w:rsidR="00BC4B3A">
        <w:rPr>
          <w:i/>
        </w:rPr>
        <w:t>S</w:t>
      </w:r>
      <w:r w:rsidR="00BC4B3A" w:rsidRPr="00BC4B3A">
        <w:rPr>
          <w:i/>
        </w:rPr>
        <w:t>)</w:t>
      </w:r>
      <w:r w:rsidR="00CC771E">
        <w:rPr>
          <w:i/>
        </w:rPr>
        <w:t>-</w:t>
      </w:r>
      <w:r w:rsidR="00CC771E" w:rsidRPr="00CC771E">
        <w:rPr>
          <w:i/>
        </w:rPr>
        <w:t xml:space="preserve"> </w:t>
      </w:r>
      <w:r w:rsidR="00CC771E">
        <w:rPr>
          <w:i/>
        </w:rPr>
        <w:t>week number</w:t>
      </w:r>
    </w:p>
    <w:tbl>
      <w:tblPr>
        <w:tblW w:w="8227" w:type="dxa"/>
        <w:tblInd w:w="65" w:type="dxa"/>
        <w:tblCellMar>
          <w:left w:w="70" w:type="dxa"/>
          <w:right w:w="70" w:type="dxa"/>
        </w:tblCellMar>
        <w:tblLook w:val="04A0" w:firstRow="1" w:lastRow="0" w:firstColumn="1" w:lastColumn="0" w:noHBand="0" w:noVBand="1"/>
      </w:tblPr>
      <w:tblGrid>
        <w:gridCol w:w="3380"/>
        <w:gridCol w:w="995"/>
        <w:gridCol w:w="936"/>
        <w:gridCol w:w="995"/>
        <w:gridCol w:w="1921"/>
      </w:tblGrid>
      <w:tr w:rsidR="00A7697F" w:rsidRPr="0006743B" w14:paraId="7F5CD82A" w14:textId="77777777" w:rsidTr="00BC0705">
        <w:trPr>
          <w:trHeight w:val="300"/>
        </w:trPr>
        <w:tc>
          <w:tcPr>
            <w:tcW w:w="3380" w:type="dxa"/>
            <w:tcBorders>
              <w:top w:val="single" w:sz="4" w:space="0" w:color="auto"/>
              <w:left w:val="single" w:sz="4" w:space="0" w:color="auto"/>
              <w:bottom w:val="single" w:sz="4" w:space="0" w:color="auto"/>
              <w:right w:val="single" w:sz="4" w:space="0" w:color="auto"/>
            </w:tcBorders>
            <w:shd w:val="clear" w:color="000000" w:fill="E6B8B7"/>
            <w:vAlign w:val="center"/>
            <w:hideMark/>
          </w:tcPr>
          <w:p w14:paraId="6FE6AE4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Code </w:t>
            </w:r>
            <w:proofErr w:type="spellStart"/>
            <w:r w:rsidRPr="0006743B">
              <w:rPr>
                <w:rFonts w:ascii="Calibri" w:eastAsia="Times New Roman" w:hAnsi="Calibri" w:cs="Times New Roman"/>
                <w:color w:val="000000"/>
                <w:lang w:val="fr-FR" w:eastAsia="fr-FR"/>
              </w:rPr>
              <w:t>Transect</w:t>
            </w:r>
            <w:proofErr w:type="spellEnd"/>
          </w:p>
        </w:tc>
        <w:tc>
          <w:tcPr>
            <w:tcW w:w="2926" w:type="dxa"/>
            <w:gridSpan w:val="3"/>
            <w:tcBorders>
              <w:top w:val="single" w:sz="4" w:space="0" w:color="auto"/>
              <w:left w:val="nil"/>
              <w:bottom w:val="single" w:sz="4" w:space="0" w:color="auto"/>
              <w:right w:val="single" w:sz="4" w:space="0" w:color="000000"/>
            </w:tcBorders>
            <w:shd w:val="clear" w:color="000000" w:fill="E6B8B7"/>
            <w:vAlign w:val="center"/>
            <w:hideMark/>
          </w:tcPr>
          <w:p w14:paraId="7FB9E1BD"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Plot's</w:t>
            </w:r>
            <w:proofErr w:type="spellEnd"/>
            <w:r w:rsidRPr="0006743B">
              <w:rPr>
                <w:rFonts w:ascii="Calibri" w:eastAsia="Times New Roman" w:hAnsi="Calibri" w:cs="Times New Roman"/>
                <w:color w:val="000000"/>
                <w:lang w:val="fr-FR" w:eastAsia="fr-FR"/>
              </w:rPr>
              <w:t xml:space="preserve"> </w:t>
            </w:r>
            <w:proofErr w:type="spellStart"/>
            <w:r w:rsidRPr="0006743B">
              <w:rPr>
                <w:rFonts w:ascii="Calibri" w:eastAsia="Times New Roman" w:hAnsi="Calibri" w:cs="Times New Roman"/>
                <w:color w:val="000000"/>
                <w:lang w:val="fr-FR" w:eastAsia="fr-FR"/>
              </w:rPr>
              <w:t>Width</w:t>
            </w:r>
            <w:proofErr w:type="spellEnd"/>
            <w:r w:rsidRPr="0006743B">
              <w:rPr>
                <w:rFonts w:ascii="Calibri" w:eastAsia="Times New Roman" w:hAnsi="Calibri" w:cs="Times New Roman"/>
                <w:color w:val="000000"/>
                <w:lang w:val="fr-FR" w:eastAsia="fr-FR"/>
              </w:rPr>
              <w:br/>
              <w:t>[m]</w:t>
            </w:r>
          </w:p>
        </w:tc>
        <w:tc>
          <w:tcPr>
            <w:tcW w:w="1921" w:type="dxa"/>
            <w:tcBorders>
              <w:top w:val="single" w:sz="4" w:space="0" w:color="auto"/>
              <w:left w:val="nil"/>
              <w:bottom w:val="single" w:sz="4" w:space="0" w:color="auto"/>
              <w:right w:val="single" w:sz="4" w:space="0" w:color="auto"/>
            </w:tcBorders>
            <w:shd w:val="clear" w:color="000000" w:fill="E6B8B7"/>
            <w:vAlign w:val="center"/>
            <w:hideMark/>
          </w:tcPr>
          <w:p w14:paraId="19161629"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Total</w:t>
            </w:r>
          </w:p>
        </w:tc>
      </w:tr>
      <w:tr w:rsidR="00A7697F" w:rsidRPr="0006743B" w14:paraId="38125244"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27DDC91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AW-S-</w:t>
            </w:r>
          </w:p>
        </w:tc>
        <w:tc>
          <w:tcPr>
            <w:tcW w:w="995" w:type="dxa"/>
            <w:tcBorders>
              <w:top w:val="nil"/>
              <w:left w:val="nil"/>
              <w:bottom w:val="single" w:sz="4" w:space="0" w:color="auto"/>
              <w:right w:val="single" w:sz="4" w:space="0" w:color="auto"/>
            </w:tcBorders>
            <w:shd w:val="clear" w:color="auto" w:fill="auto"/>
            <w:noWrap/>
            <w:vAlign w:val="bottom"/>
            <w:hideMark/>
          </w:tcPr>
          <w:p w14:paraId="0277EDF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86,2</w:t>
            </w:r>
          </w:p>
        </w:tc>
        <w:tc>
          <w:tcPr>
            <w:tcW w:w="936" w:type="dxa"/>
            <w:tcBorders>
              <w:top w:val="nil"/>
              <w:left w:val="nil"/>
              <w:bottom w:val="single" w:sz="4" w:space="0" w:color="auto"/>
              <w:right w:val="single" w:sz="4" w:space="0" w:color="auto"/>
            </w:tcBorders>
            <w:shd w:val="clear" w:color="auto" w:fill="auto"/>
            <w:noWrap/>
            <w:vAlign w:val="center"/>
            <w:hideMark/>
          </w:tcPr>
          <w:p w14:paraId="4DF1E810"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179,8</w:t>
            </w:r>
          </w:p>
        </w:tc>
        <w:tc>
          <w:tcPr>
            <w:tcW w:w="995" w:type="dxa"/>
            <w:tcBorders>
              <w:top w:val="nil"/>
              <w:left w:val="nil"/>
              <w:bottom w:val="single" w:sz="4" w:space="0" w:color="auto"/>
              <w:right w:val="single" w:sz="4" w:space="0" w:color="auto"/>
            </w:tcBorders>
            <w:shd w:val="clear" w:color="auto" w:fill="auto"/>
            <w:noWrap/>
            <w:vAlign w:val="center"/>
            <w:hideMark/>
          </w:tcPr>
          <w:p w14:paraId="54608FE5"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218</w:t>
            </w:r>
          </w:p>
        </w:tc>
        <w:tc>
          <w:tcPr>
            <w:tcW w:w="1921" w:type="dxa"/>
            <w:tcBorders>
              <w:top w:val="nil"/>
              <w:left w:val="nil"/>
              <w:bottom w:val="single" w:sz="4" w:space="0" w:color="auto"/>
              <w:right w:val="single" w:sz="4" w:space="0" w:color="auto"/>
            </w:tcBorders>
            <w:shd w:val="clear" w:color="000000" w:fill="F2F2F2"/>
            <w:vAlign w:val="center"/>
            <w:hideMark/>
          </w:tcPr>
          <w:p w14:paraId="177D2C1F"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484</w:t>
            </w:r>
          </w:p>
        </w:tc>
      </w:tr>
      <w:tr w:rsidR="00A7697F" w:rsidRPr="0006743B" w14:paraId="4EFB199B"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31EACC9A"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 of </w:t>
            </w:r>
            <w:proofErr w:type="spellStart"/>
            <w:r w:rsidRPr="0006743B">
              <w:rPr>
                <w:rFonts w:ascii="Calibri" w:eastAsia="Times New Roman" w:hAnsi="Calibri" w:cs="Times New Roman"/>
                <w:color w:val="000000"/>
                <w:lang w:val="fr-FR" w:eastAsia="fr-FR"/>
              </w:rPr>
              <w:t>Transect</w:t>
            </w:r>
            <w:proofErr w:type="spellEnd"/>
          </w:p>
        </w:tc>
        <w:tc>
          <w:tcPr>
            <w:tcW w:w="995" w:type="dxa"/>
            <w:tcBorders>
              <w:top w:val="nil"/>
              <w:left w:val="nil"/>
              <w:bottom w:val="single" w:sz="4" w:space="0" w:color="auto"/>
              <w:right w:val="single" w:sz="4" w:space="0" w:color="auto"/>
            </w:tcBorders>
            <w:shd w:val="clear" w:color="auto" w:fill="auto"/>
            <w:noWrap/>
            <w:vAlign w:val="bottom"/>
            <w:hideMark/>
          </w:tcPr>
          <w:p w14:paraId="17B7F7E1"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18%</w:t>
            </w:r>
          </w:p>
        </w:tc>
        <w:tc>
          <w:tcPr>
            <w:tcW w:w="936" w:type="dxa"/>
            <w:tcBorders>
              <w:top w:val="nil"/>
              <w:left w:val="nil"/>
              <w:bottom w:val="single" w:sz="4" w:space="0" w:color="auto"/>
              <w:right w:val="single" w:sz="4" w:space="0" w:color="auto"/>
            </w:tcBorders>
            <w:shd w:val="clear" w:color="auto" w:fill="auto"/>
            <w:noWrap/>
            <w:vAlign w:val="bottom"/>
            <w:hideMark/>
          </w:tcPr>
          <w:p w14:paraId="07AD349B"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37%</w:t>
            </w:r>
          </w:p>
        </w:tc>
        <w:tc>
          <w:tcPr>
            <w:tcW w:w="995" w:type="dxa"/>
            <w:tcBorders>
              <w:top w:val="nil"/>
              <w:left w:val="nil"/>
              <w:bottom w:val="single" w:sz="4" w:space="0" w:color="auto"/>
              <w:right w:val="single" w:sz="4" w:space="0" w:color="auto"/>
            </w:tcBorders>
            <w:shd w:val="clear" w:color="auto" w:fill="auto"/>
            <w:noWrap/>
            <w:vAlign w:val="bottom"/>
            <w:hideMark/>
          </w:tcPr>
          <w:p w14:paraId="1AC7C4D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45%</w:t>
            </w:r>
          </w:p>
        </w:tc>
        <w:tc>
          <w:tcPr>
            <w:tcW w:w="1921" w:type="dxa"/>
            <w:tcBorders>
              <w:top w:val="nil"/>
              <w:left w:val="nil"/>
              <w:bottom w:val="single" w:sz="4" w:space="0" w:color="auto"/>
              <w:right w:val="single" w:sz="4" w:space="0" w:color="auto"/>
            </w:tcBorders>
            <w:shd w:val="clear" w:color="000000" w:fill="F2F2F2"/>
            <w:vAlign w:val="center"/>
            <w:hideMark/>
          </w:tcPr>
          <w:p w14:paraId="7CD69410"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100%</w:t>
            </w:r>
          </w:p>
        </w:tc>
      </w:tr>
      <w:tr w:rsidR="00A7697F" w:rsidRPr="0006743B" w14:paraId="2DD100D0"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1212297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proofErr w:type="spellStart"/>
            <w:r w:rsidRPr="0006743B">
              <w:rPr>
                <w:rFonts w:ascii="Calibri" w:eastAsia="Times New Roman" w:hAnsi="Calibri" w:cs="Times New Roman"/>
                <w:color w:val="000000"/>
                <w:lang w:val="fr-FR" w:eastAsia="fr-FR"/>
              </w:rPr>
              <w:t>Sampling</w:t>
            </w:r>
            <w:proofErr w:type="spellEnd"/>
            <w:r w:rsidRPr="0006743B">
              <w:rPr>
                <w:rFonts w:ascii="Calibri" w:eastAsia="Times New Roman" w:hAnsi="Calibri" w:cs="Times New Roman"/>
                <w:color w:val="000000"/>
                <w:lang w:val="fr-FR" w:eastAsia="fr-FR"/>
              </w:rPr>
              <w:t xml:space="preserve"> </w:t>
            </w:r>
            <w:proofErr w:type="spellStart"/>
            <w:r w:rsidRPr="0006743B">
              <w:rPr>
                <w:rFonts w:ascii="Calibri" w:eastAsia="Times New Roman" w:hAnsi="Calibri" w:cs="Times New Roman"/>
                <w:color w:val="000000"/>
                <w:lang w:val="fr-FR" w:eastAsia="fr-FR"/>
              </w:rPr>
              <w:t>Centers</w:t>
            </w:r>
            <w:proofErr w:type="spellEnd"/>
          </w:p>
        </w:tc>
        <w:tc>
          <w:tcPr>
            <w:tcW w:w="995" w:type="dxa"/>
            <w:tcBorders>
              <w:top w:val="nil"/>
              <w:left w:val="nil"/>
              <w:bottom w:val="single" w:sz="4" w:space="0" w:color="auto"/>
              <w:right w:val="single" w:sz="4" w:space="0" w:color="auto"/>
            </w:tcBorders>
            <w:shd w:val="clear" w:color="auto" w:fill="auto"/>
            <w:noWrap/>
            <w:vAlign w:val="bottom"/>
            <w:hideMark/>
          </w:tcPr>
          <w:p w14:paraId="5DCCE7F5"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5</w:t>
            </w:r>
          </w:p>
        </w:tc>
        <w:tc>
          <w:tcPr>
            <w:tcW w:w="936" w:type="dxa"/>
            <w:tcBorders>
              <w:top w:val="nil"/>
              <w:left w:val="nil"/>
              <w:bottom w:val="single" w:sz="4" w:space="0" w:color="auto"/>
              <w:right w:val="single" w:sz="4" w:space="0" w:color="auto"/>
            </w:tcBorders>
            <w:shd w:val="clear" w:color="auto" w:fill="auto"/>
            <w:noWrap/>
            <w:vAlign w:val="bottom"/>
            <w:hideMark/>
          </w:tcPr>
          <w:p w14:paraId="18EB9146"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10</w:t>
            </w:r>
          </w:p>
        </w:tc>
        <w:tc>
          <w:tcPr>
            <w:tcW w:w="995" w:type="dxa"/>
            <w:tcBorders>
              <w:top w:val="nil"/>
              <w:left w:val="nil"/>
              <w:bottom w:val="single" w:sz="4" w:space="0" w:color="auto"/>
              <w:right w:val="single" w:sz="4" w:space="0" w:color="auto"/>
            </w:tcBorders>
            <w:shd w:val="clear" w:color="auto" w:fill="auto"/>
            <w:noWrap/>
            <w:vAlign w:val="bottom"/>
            <w:hideMark/>
          </w:tcPr>
          <w:p w14:paraId="2030FA28"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12</w:t>
            </w:r>
          </w:p>
        </w:tc>
        <w:tc>
          <w:tcPr>
            <w:tcW w:w="1921" w:type="dxa"/>
            <w:tcBorders>
              <w:top w:val="nil"/>
              <w:left w:val="nil"/>
              <w:bottom w:val="single" w:sz="4" w:space="0" w:color="auto"/>
              <w:right w:val="single" w:sz="4" w:space="0" w:color="auto"/>
            </w:tcBorders>
            <w:shd w:val="clear" w:color="000000" w:fill="F2F2F2"/>
            <w:vAlign w:val="center"/>
            <w:hideMark/>
          </w:tcPr>
          <w:p w14:paraId="11F98E33" w14:textId="77777777" w:rsidR="00A7697F" w:rsidRPr="0006743B" w:rsidRDefault="00A7697F" w:rsidP="00BC0705">
            <w:pPr>
              <w:spacing w:after="0" w:line="240" w:lineRule="auto"/>
              <w:jc w:val="center"/>
              <w:rPr>
                <w:rFonts w:ascii="Calibri" w:eastAsia="Times New Roman" w:hAnsi="Calibri" w:cs="Times New Roman"/>
                <w:b/>
                <w:bCs/>
                <w:color w:val="000000"/>
                <w:lang w:val="fr-FR" w:eastAsia="fr-FR"/>
              </w:rPr>
            </w:pPr>
            <w:r w:rsidRPr="0006743B">
              <w:rPr>
                <w:rFonts w:ascii="Calibri" w:eastAsia="Times New Roman" w:hAnsi="Calibri" w:cs="Times New Roman"/>
                <w:b/>
                <w:bCs/>
                <w:color w:val="000000"/>
                <w:lang w:val="fr-FR" w:eastAsia="fr-FR"/>
              </w:rPr>
              <w:t>26</w:t>
            </w:r>
          </w:p>
        </w:tc>
      </w:tr>
      <w:tr w:rsidR="00A7697F" w:rsidRPr="0006743B" w14:paraId="06787D31"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4618ED9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[m] </w:t>
            </w:r>
            <w:proofErr w:type="spellStart"/>
            <w:r w:rsidRPr="0006743B">
              <w:rPr>
                <w:rFonts w:ascii="Calibri" w:eastAsia="Times New Roman" w:hAnsi="Calibri" w:cs="Times New Roman"/>
                <w:color w:val="000000"/>
                <w:lang w:val="fr-FR" w:eastAsia="fr-FR"/>
              </w:rPr>
              <w:t>btw</w:t>
            </w:r>
            <w:proofErr w:type="spellEnd"/>
            <w:r w:rsidRPr="0006743B">
              <w:rPr>
                <w:rFonts w:ascii="Calibri" w:eastAsia="Times New Roman" w:hAnsi="Calibri" w:cs="Times New Roman"/>
                <w:color w:val="000000"/>
                <w:lang w:val="fr-FR" w:eastAsia="fr-FR"/>
              </w:rPr>
              <w:t xml:space="preserve"> points</w:t>
            </w:r>
          </w:p>
        </w:tc>
        <w:tc>
          <w:tcPr>
            <w:tcW w:w="995" w:type="dxa"/>
            <w:tcBorders>
              <w:top w:val="nil"/>
              <w:left w:val="nil"/>
              <w:bottom w:val="single" w:sz="4" w:space="0" w:color="auto"/>
              <w:right w:val="single" w:sz="4" w:space="0" w:color="auto"/>
            </w:tcBorders>
            <w:shd w:val="clear" w:color="auto" w:fill="auto"/>
            <w:noWrap/>
            <w:vAlign w:val="bottom"/>
            <w:hideMark/>
          </w:tcPr>
          <w:p w14:paraId="455EFB37"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15,0</w:t>
            </w:r>
          </w:p>
        </w:tc>
        <w:tc>
          <w:tcPr>
            <w:tcW w:w="936" w:type="dxa"/>
            <w:tcBorders>
              <w:top w:val="nil"/>
              <w:left w:val="nil"/>
              <w:bottom w:val="single" w:sz="4" w:space="0" w:color="auto"/>
              <w:right w:val="single" w:sz="4" w:space="0" w:color="auto"/>
            </w:tcBorders>
            <w:shd w:val="clear" w:color="auto" w:fill="auto"/>
            <w:noWrap/>
            <w:vAlign w:val="bottom"/>
            <w:hideMark/>
          </w:tcPr>
          <w:p w14:paraId="67D84C8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18,0</w:t>
            </w:r>
          </w:p>
        </w:tc>
        <w:tc>
          <w:tcPr>
            <w:tcW w:w="995" w:type="dxa"/>
            <w:tcBorders>
              <w:top w:val="nil"/>
              <w:left w:val="nil"/>
              <w:bottom w:val="single" w:sz="4" w:space="0" w:color="auto"/>
              <w:right w:val="single" w:sz="4" w:space="0" w:color="auto"/>
            </w:tcBorders>
            <w:shd w:val="clear" w:color="auto" w:fill="auto"/>
            <w:noWrap/>
            <w:vAlign w:val="bottom"/>
            <w:hideMark/>
          </w:tcPr>
          <w:p w14:paraId="6FFC2E21"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17,0</w:t>
            </w:r>
          </w:p>
        </w:tc>
        <w:tc>
          <w:tcPr>
            <w:tcW w:w="1921" w:type="dxa"/>
            <w:tcBorders>
              <w:top w:val="nil"/>
              <w:left w:val="nil"/>
              <w:bottom w:val="single" w:sz="4" w:space="0" w:color="auto"/>
              <w:right w:val="single" w:sz="4" w:space="0" w:color="auto"/>
            </w:tcBorders>
            <w:shd w:val="clear" w:color="auto" w:fill="auto"/>
            <w:noWrap/>
            <w:vAlign w:val="bottom"/>
            <w:hideMark/>
          </w:tcPr>
          <w:p w14:paraId="3882A173" w14:textId="77777777" w:rsidR="00A7697F" w:rsidRPr="0006743B" w:rsidRDefault="00A7697F" w:rsidP="00BC0705">
            <w:pPr>
              <w:spacing w:after="0" w:line="240" w:lineRule="auto"/>
              <w:jc w:val="center"/>
              <w:rPr>
                <w:rFonts w:ascii="Calibri" w:eastAsia="Times New Roman" w:hAnsi="Calibri" w:cs="Times New Roman"/>
                <w:color w:val="0070C0"/>
                <w:lang w:val="fr-FR" w:eastAsia="fr-FR"/>
              </w:rPr>
            </w:pPr>
            <w:r w:rsidRPr="0006743B">
              <w:rPr>
                <w:rFonts w:ascii="Calibri" w:eastAsia="Times New Roman" w:hAnsi="Calibri" w:cs="Times New Roman"/>
                <w:color w:val="0070C0"/>
                <w:lang w:val="fr-FR" w:eastAsia="fr-FR"/>
              </w:rPr>
              <w:t>1170</w:t>
            </w:r>
          </w:p>
        </w:tc>
      </w:tr>
      <w:tr w:rsidR="00A7697F" w:rsidRPr="0006743B" w14:paraId="57A10D80" w14:textId="77777777" w:rsidTr="00BC0705">
        <w:trPr>
          <w:trHeight w:val="30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57676E0E"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 xml:space="preserve">Distance to </w:t>
            </w:r>
            <w:proofErr w:type="spellStart"/>
            <w:r w:rsidRPr="0006743B">
              <w:rPr>
                <w:rFonts w:ascii="Calibri" w:eastAsia="Times New Roman" w:hAnsi="Calibri" w:cs="Times New Roman"/>
                <w:color w:val="000000"/>
                <w:lang w:val="fr-FR" w:eastAsia="fr-FR"/>
              </w:rPr>
              <w:t>neighbours</w:t>
            </w:r>
            <w:proofErr w:type="spellEnd"/>
            <w:r w:rsidRPr="0006743B">
              <w:rPr>
                <w:rFonts w:ascii="Calibri" w:eastAsia="Times New Roman" w:hAnsi="Calibri" w:cs="Times New Roman"/>
                <w:color w:val="000000"/>
                <w:lang w:val="fr-FR" w:eastAsia="fr-FR"/>
              </w:rPr>
              <w:t xml:space="preserve">' </w:t>
            </w:r>
            <w:proofErr w:type="spellStart"/>
            <w:r w:rsidRPr="0006743B">
              <w:rPr>
                <w:rFonts w:ascii="Calibri" w:eastAsia="Times New Roman" w:hAnsi="Calibri" w:cs="Times New Roman"/>
                <w:color w:val="000000"/>
                <w:lang w:val="fr-FR" w:eastAsia="fr-FR"/>
              </w:rPr>
              <w:t>boundary</w:t>
            </w:r>
            <w:proofErr w:type="spellEnd"/>
          </w:p>
        </w:tc>
        <w:tc>
          <w:tcPr>
            <w:tcW w:w="995" w:type="dxa"/>
            <w:tcBorders>
              <w:top w:val="nil"/>
              <w:left w:val="nil"/>
              <w:bottom w:val="single" w:sz="4" w:space="0" w:color="auto"/>
              <w:right w:val="single" w:sz="4" w:space="0" w:color="auto"/>
            </w:tcBorders>
            <w:shd w:val="clear" w:color="auto" w:fill="auto"/>
            <w:noWrap/>
            <w:vAlign w:val="center"/>
            <w:hideMark/>
          </w:tcPr>
          <w:p w14:paraId="35F60433"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(13m)</w:t>
            </w:r>
          </w:p>
        </w:tc>
        <w:tc>
          <w:tcPr>
            <w:tcW w:w="936" w:type="dxa"/>
            <w:tcBorders>
              <w:top w:val="nil"/>
              <w:left w:val="nil"/>
              <w:bottom w:val="single" w:sz="4" w:space="0" w:color="auto"/>
              <w:right w:val="single" w:sz="4" w:space="0" w:color="auto"/>
            </w:tcBorders>
            <w:shd w:val="clear" w:color="auto" w:fill="auto"/>
            <w:noWrap/>
            <w:vAlign w:val="center"/>
            <w:hideMark/>
          </w:tcPr>
          <w:p w14:paraId="3A0BEEB2"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(7m)</w:t>
            </w:r>
          </w:p>
        </w:tc>
        <w:tc>
          <w:tcPr>
            <w:tcW w:w="995" w:type="dxa"/>
            <w:tcBorders>
              <w:top w:val="nil"/>
              <w:left w:val="nil"/>
              <w:bottom w:val="single" w:sz="4" w:space="0" w:color="auto"/>
              <w:right w:val="single" w:sz="4" w:space="0" w:color="auto"/>
            </w:tcBorders>
            <w:shd w:val="clear" w:color="auto" w:fill="auto"/>
            <w:noWrap/>
            <w:vAlign w:val="center"/>
            <w:hideMark/>
          </w:tcPr>
          <w:p w14:paraId="76D0F827" w14:textId="77777777" w:rsidR="00A7697F" w:rsidRPr="0006743B" w:rsidRDefault="00A7697F" w:rsidP="00BC0705">
            <w:pPr>
              <w:spacing w:after="0" w:line="240" w:lineRule="auto"/>
              <w:jc w:val="center"/>
              <w:rPr>
                <w:rFonts w:ascii="Calibri" w:eastAsia="Times New Roman" w:hAnsi="Calibri" w:cs="Times New Roman"/>
                <w:color w:val="000000"/>
                <w:lang w:val="fr-FR" w:eastAsia="fr-FR"/>
              </w:rPr>
            </w:pPr>
            <w:r w:rsidRPr="0006743B">
              <w:rPr>
                <w:rFonts w:ascii="Calibri" w:eastAsia="Times New Roman" w:hAnsi="Calibri" w:cs="Times New Roman"/>
                <w:color w:val="000000"/>
                <w:lang w:val="fr-FR" w:eastAsia="fr-FR"/>
              </w:rPr>
              <w:t>(21m)</w:t>
            </w:r>
          </w:p>
        </w:tc>
        <w:tc>
          <w:tcPr>
            <w:tcW w:w="1921" w:type="dxa"/>
            <w:tcBorders>
              <w:top w:val="nil"/>
              <w:left w:val="nil"/>
              <w:bottom w:val="single" w:sz="4" w:space="0" w:color="auto"/>
              <w:right w:val="single" w:sz="4" w:space="0" w:color="auto"/>
            </w:tcBorders>
            <w:shd w:val="clear" w:color="auto" w:fill="auto"/>
            <w:noWrap/>
            <w:vAlign w:val="bottom"/>
            <w:hideMark/>
          </w:tcPr>
          <w:p w14:paraId="49CCFA09" w14:textId="77777777" w:rsidR="00A7697F" w:rsidRPr="0006743B" w:rsidRDefault="00A7697F" w:rsidP="00BC0705">
            <w:pPr>
              <w:spacing w:after="0" w:line="240" w:lineRule="auto"/>
              <w:jc w:val="center"/>
              <w:rPr>
                <w:rFonts w:ascii="Calibri" w:eastAsia="Times New Roman" w:hAnsi="Calibri" w:cs="Times New Roman"/>
                <w:color w:val="0070C0"/>
                <w:lang w:val="fr-FR" w:eastAsia="fr-FR"/>
              </w:rPr>
            </w:pPr>
            <w:r w:rsidRPr="0006743B">
              <w:rPr>
                <w:rFonts w:ascii="Calibri" w:eastAsia="Times New Roman" w:hAnsi="Calibri" w:cs="Times New Roman"/>
                <w:color w:val="0070C0"/>
                <w:lang w:val="fr-FR" w:eastAsia="fr-FR"/>
              </w:rPr>
              <w:t>Composite Mass [g]</w:t>
            </w:r>
          </w:p>
        </w:tc>
      </w:tr>
    </w:tbl>
    <w:p w14:paraId="588FC65C" w14:textId="77777777" w:rsidR="004C5313" w:rsidRPr="00E60CCE" w:rsidRDefault="00A27A0F" w:rsidP="00E60CCE">
      <w:pPr>
        <w:spacing w:before="240"/>
        <w:jc w:val="center"/>
        <w:rPr>
          <w:i/>
        </w:rPr>
      </w:pPr>
      <w:r>
        <w:rPr>
          <w:noProof/>
          <w:lang w:val="fr-FR" w:eastAsia="fr-FR"/>
        </w:rPr>
        <w:drawing>
          <wp:inline distT="0" distB="0" distL="0" distR="0" wp14:anchorId="14CC9FD3" wp14:editId="091C2BC3">
            <wp:extent cx="8984511" cy="1948564"/>
            <wp:effectExtent l="19050" t="1905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011131" cy="1954337"/>
                    </a:xfrm>
                    <a:prstGeom prst="rect">
                      <a:avLst/>
                    </a:prstGeom>
                    <a:ln>
                      <a:solidFill>
                        <a:schemeClr val="tx1"/>
                      </a:solidFill>
                    </a:ln>
                  </pic:spPr>
                </pic:pic>
              </a:graphicData>
            </a:graphic>
          </wp:inline>
        </w:drawing>
      </w:r>
    </w:p>
    <w:p w14:paraId="1EB98F9D" w14:textId="77777777" w:rsidR="00731982" w:rsidRDefault="00731982">
      <w:pPr>
        <w:sectPr w:rsidR="00731982" w:rsidSect="0024358C">
          <w:pgSz w:w="16838" w:h="11906" w:orient="landscape"/>
          <w:pgMar w:top="996" w:right="1417" w:bottom="1417" w:left="1417" w:header="708" w:footer="333" w:gutter="0"/>
          <w:cols w:space="708"/>
          <w:docGrid w:linePitch="360"/>
        </w:sectPr>
      </w:pPr>
    </w:p>
    <w:p w14:paraId="4FC74BDB" w14:textId="77777777" w:rsidR="00CC771E" w:rsidRPr="007B5276" w:rsidRDefault="00CC771E" w:rsidP="00CC771E">
      <w:pPr>
        <w:pStyle w:val="Titre2"/>
        <w:rPr>
          <w:lang w:val="en-GB"/>
        </w:rPr>
      </w:pPr>
      <w:bookmarkStart w:id="94" w:name="_Toc448850385"/>
      <w:r>
        <w:rPr>
          <w:lang w:val="en-GB"/>
        </w:rPr>
        <w:lastRenderedPageBreak/>
        <w:t>Detailed Soil Sampling (Initial, +1, +50 &amp; +100 days)</w:t>
      </w:r>
      <w:bookmarkEnd w:id="94"/>
    </w:p>
    <w:p w14:paraId="2BB5F7E3" w14:textId="77777777" w:rsidR="00731982" w:rsidRDefault="00FC1B38" w:rsidP="00FC1B38">
      <w:r>
        <w:t>Detailed soil samples are collected separately for each maize or beet plot falling within the given transect line. Sample points at given intervals within each transect are shown in Tables 5.4-6 along with their respective location-specific figures. Sampling is to be carried out before (initial state), immediately after S-</w:t>
      </w:r>
      <w:proofErr w:type="spellStart"/>
      <w:r>
        <w:t>metolachlor</w:t>
      </w:r>
      <w:proofErr w:type="spellEnd"/>
      <w:r>
        <w:t xml:space="preserve"> application (+1 day) and at +50 and +100 days after application. </w:t>
      </w:r>
      <w:r w:rsidR="00B34384">
        <w:t>If application takes place at different times, during weekly sampling an additional detailed sampling is to be conducted in addition only for those parcels where S-</w:t>
      </w:r>
      <w:proofErr w:type="spellStart"/>
      <w:r w:rsidR="00B34384">
        <w:t>metolachlor</w:t>
      </w:r>
      <w:proofErr w:type="spellEnd"/>
      <w:r w:rsidR="00B34384">
        <w:t xml:space="preserve"> has been applied. </w:t>
      </w:r>
      <w:r>
        <w:t xml:space="preserve">At each </w:t>
      </w:r>
      <w:r w:rsidR="00B34384">
        <w:t>sampling point,</w:t>
      </w:r>
      <w:r>
        <w:t xml:space="preserve"> samples will be </w:t>
      </w:r>
      <w:r w:rsidR="00B34384">
        <w:t xml:space="preserve">collected </w:t>
      </w:r>
      <w:r>
        <w:t xml:space="preserve">for 2 different depths (top soil at 3cm and 20cm) </w:t>
      </w:r>
      <w:r w:rsidR="00B34384">
        <w:t>in different bags</w:t>
      </w:r>
      <w:r w:rsidR="004113B5">
        <w:t>. 20 cm samples will be collected with a hand auger.</w:t>
      </w:r>
      <w:r>
        <w:t xml:space="preserve"> </w:t>
      </w:r>
      <w:r w:rsidR="004E500B">
        <w:t>A portable thermometer should be used to record the temperature of the soil at each depth at the sample point (one measurement per depth per sampling center).</w:t>
      </w:r>
      <w:r>
        <w:t xml:space="preserve"> </w:t>
      </w:r>
    </w:p>
    <w:p w14:paraId="7EF38572" w14:textId="77777777" w:rsidR="00FA5F19" w:rsidRPr="00BC4B3A" w:rsidRDefault="00FA5F19" w:rsidP="00FA5F19">
      <w:pPr>
        <w:spacing w:after="0"/>
        <w:rPr>
          <w:i/>
        </w:rPr>
      </w:pPr>
      <w:r w:rsidRPr="00BC4B3A">
        <w:rPr>
          <w:i/>
        </w:rPr>
        <w:t>Table 5.</w:t>
      </w:r>
      <w:r>
        <w:rPr>
          <w:i/>
        </w:rPr>
        <w:t>4</w:t>
      </w:r>
      <w:r w:rsidRPr="00BC4B3A">
        <w:rPr>
          <w:i/>
        </w:rPr>
        <w:t xml:space="preserve"> </w:t>
      </w:r>
      <w:r>
        <w:rPr>
          <w:i/>
        </w:rPr>
        <w:t>Detailed</w:t>
      </w:r>
      <w:r w:rsidRPr="00BC4B3A">
        <w:rPr>
          <w:i/>
        </w:rPr>
        <w:t xml:space="preserve"> Sample</w:t>
      </w:r>
      <w:r>
        <w:rPr>
          <w:i/>
        </w:rPr>
        <w:t>s</w:t>
      </w:r>
      <w:r w:rsidRPr="00BC4B3A">
        <w:rPr>
          <w:i/>
        </w:rPr>
        <w:t xml:space="preserve">: </w:t>
      </w:r>
      <w:proofErr w:type="spellStart"/>
      <w:r w:rsidRPr="00BC4B3A">
        <w:rPr>
          <w:i/>
        </w:rPr>
        <w:t>Alteckendorf</w:t>
      </w:r>
      <w:proofErr w:type="spellEnd"/>
      <w:r w:rsidRPr="00BC4B3A">
        <w:rPr>
          <w:i/>
        </w:rPr>
        <w:t xml:space="preserve"> </w:t>
      </w:r>
      <w:proofErr w:type="gramStart"/>
      <w:r w:rsidRPr="00BC4B3A">
        <w:rPr>
          <w:i/>
        </w:rPr>
        <w:t>Weekly(</w:t>
      </w:r>
      <w:proofErr w:type="gramEnd"/>
      <w:r w:rsidRPr="00BC4B3A">
        <w:rPr>
          <w:i/>
        </w:rPr>
        <w:t>AW)–North (N</w:t>
      </w:r>
      <w:r w:rsidR="00F137F8" w:rsidRPr="00BC4B3A">
        <w:rPr>
          <w:i/>
        </w:rPr>
        <w:t>)</w:t>
      </w:r>
      <w:r w:rsidR="00F137F8">
        <w:rPr>
          <w:i/>
        </w:rPr>
        <w:t>-Day number-</w:t>
      </w:r>
      <w:proofErr w:type="spellStart"/>
      <w:r w:rsidR="00F137F8">
        <w:rPr>
          <w:i/>
        </w:rPr>
        <w:t>PlotID</w:t>
      </w:r>
      <w:proofErr w:type="spellEnd"/>
      <w:r w:rsidR="00F137F8">
        <w:rPr>
          <w:i/>
        </w:rPr>
        <w:t>-Depth</w:t>
      </w:r>
    </w:p>
    <w:tbl>
      <w:tblPr>
        <w:tblW w:w="13420" w:type="dxa"/>
        <w:tblLayout w:type="fixed"/>
        <w:tblCellMar>
          <w:left w:w="0" w:type="dxa"/>
          <w:right w:w="0" w:type="dxa"/>
        </w:tblCellMar>
        <w:tblLook w:val="04A0" w:firstRow="1" w:lastRow="0" w:firstColumn="1" w:lastColumn="0" w:noHBand="0" w:noVBand="1"/>
      </w:tblPr>
      <w:tblGrid>
        <w:gridCol w:w="3549"/>
        <w:gridCol w:w="1238"/>
        <w:gridCol w:w="1239"/>
        <w:gridCol w:w="1239"/>
        <w:gridCol w:w="1238"/>
        <w:gridCol w:w="1239"/>
        <w:gridCol w:w="1239"/>
        <w:gridCol w:w="1239"/>
        <w:gridCol w:w="1200"/>
      </w:tblGrid>
      <w:tr w:rsidR="00A7697F" w14:paraId="7A6A527B" w14:textId="77777777" w:rsidTr="00BC0705">
        <w:trPr>
          <w:trHeight w:val="280"/>
        </w:trPr>
        <w:tc>
          <w:tcPr>
            <w:tcW w:w="3549" w:type="dxa"/>
            <w:tcBorders>
              <w:top w:val="single" w:sz="4" w:space="0" w:color="auto"/>
              <w:left w:val="single" w:sz="4" w:space="0" w:color="auto"/>
              <w:bottom w:val="single" w:sz="4" w:space="0" w:color="auto"/>
              <w:right w:val="single" w:sz="4" w:space="0" w:color="auto"/>
            </w:tcBorders>
            <w:shd w:val="clear" w:color="000000" w:fill="B8CCE4"/>
            <w:vAlign w:val="center"/>
            <w:hideMark/>
          </w:tcPr>
          <w:p w14:paraId="5F535947" w14:textId="77777777" w:rsidR="00A7697F" w:rsidRDefault="00A7697F" w:rsidP="00BC0705">
            <w:pPr>
              <w:spacing w:before="40" w:after="40"/>
              <w:jc w:val="center"/>
              <w:rPr>
                <w:rFonts w:ascii="Calibri" w:hAnsi="Calibri"/>
                <w:color w:val="000000"/>
              </w:rPr>
            </w:pPr>
            <w:r>
              <w:rPr>
                <w:rFonts w:ascii="Calibri" w:hAnsi="Calibri"/>
                <w:color w:val="000000"/>
              </w:rPr>
              <w:t>Code Transect</w:t>
            </w:r>
          </w:p>
        </w:tc>
        <w:tc>
          <w:tcPr>
            <w:tcW w:w="8671" w:type="dxa"/>
            <w:gridSpan w:val="7"/>
            <w:tcBorders>
              <w:top w:val="single" w:sz="4" w:space="0" w:color="auto"/>
              <w:left w:val="nil"/>
              <w:bottom w:val="single" w:sz="4" w:space="0" w:color="auto"/>
              <w:right w:val="single" w:sz="4" w:space="0" w:color="auto"/>
            </w:tcBorders>
            <w:shd w:val="clear" w:color="000000" w:fill="B8CCE4"/>
            <w:noWrap/>
            <w:vAlign w:val="center"/>
            <w:hideMark/>
          </w:tcPr>
          <w:p w14:paraId="1B94E42B" w14:textId="77777777" w:rsidR="00A7697F" w:rsidRDefault="00A7697F" w:rsidP="00BC0705">
            <w:pPr>
              <w:spacing w:before="40" w:after="40"/>
              <w:jc w:val="center"/>
              <w:rPr>
                <w:rFonts w:ascii="Calibri" w:hAnsi="Calibri"/>
                <w:color w:val="000000"/>
              </w:rPr>
            </w:pPr>
            <w:r>
              <w:rPr>
                <w:rFonts w:ascii="Calibri" w:hAnsi="Calibri"/>
                <w:color w:val="000000"/>
              </w:rPr>
              <w:t>Plot's Width [m]</w:t>
            </w:r>
          </w:p>
        </w:tc>
        <w:tc>
          <w:tcPr>
            <w:tcW w:w="1200" w:type="dxa"/>
            <w:tcBorders>
              <w:top w:val="single" w:sz="4" w:space="0" w:color="auto"/>
              <w:left w:val="nil"/>
              <w:bottom w:val="single" w:sz="4" w:space="0" w:color="auto"/>
              <w:right w:val="single" w:sz="4" w:space="0" w:color="auto"/>
            </w:tcBorders>
            <w:shd w:val="clear" w:color="000000" w:fill="B8CCE4"/>
            <w:vAlign w:val="center"/>
            <w:hideMark/>
          </w:tcPr>
          <w:p w14:paraId="3A020443" w14:textId="77777777" w:rsidR="00A7697F" w:rsidRDefault="00A7697F" w:rsidP="00BC0705">
            <w:pPr>
              <w:spacing w:before="40" w:after="40"/>
              <w:jc w:val="center"/>
              <w:rPr>
                <w:rFonts w:ascii="Calibri" w:hAnsi="Calibri"/>
                <w:b/>
                <w:bCs/>
                <w:color w:val="000000"/>
              </w:rPr>
            </w:pPr>
            <w:r>
              <w:rPr>
                <w:rFonts w:ascii="Calibri" w:hAnsi="Calibri"/>
                <w:b/>
                <w:bCs/>
                <w:color w:val="000000"/>
              </w:rPr>
              <w:t>Total</w:t>
            </w:r>
          </w:p>
        </w:tc>
      </w:tr>
      <w:tr w:rsidR="00A7697F" w14:paraId="55822734" w14:textId="77777777" w:rsidTr="00BC0705">
        <w:trPr>
          <w:trHeight w:val="327"/>
        </w:trPr>
        <w:tc>
          <w:tcPr>
            <w:tcW w:w="3549" w:type="dxa"/>
            <w:tcBorders>
              <w:top w:val="nil"/>
              <w:left w:val="single" w:sz="4" w:space="0" w:color="auto"/>
              <w:bottom w:val="single" w:sz="4" w:space="0" w:color="auto"/>
              <w:right w:val="single" w:sz="4" w:space="0" w:color="auto"/>
            </w:tcBorders>
            <w:shd w:val="clear" w:color="auto" w:fill="auto"/>
            <w:noWrap/>
            <w:vAlign w:val="bottom"/>
            <w:hideMark/>
          </w:tcPr>
          <w:p w14:paraId="5BEB3836" w14:textId="77777777" w:rsidR="00A7697F" w:rsidRDefault="00A7697F" w:rsidP="00BC0705">
            <w:pPr>
              <w:spacing w:before="40" w:after="40"/>
              <w:jc w:val="center"/>
              <w:rPr>
                <w:rFonts w:ascii="Calibri" w:hAnsi="Calibri"/>
                <w:color w:val="000000"/>
              </w:rPr>
            </w:pPr>
            <w:r>
              <w:rPr>
                <w:rFonts w:ascii="Calibri" w:hAnsi="Calibri"/>
                <w:color w:val="000000"/>
              </w:rPr>
              <w:t>A-N-(I,II,III,IV)-Plot#-D3/D20</w:t>
            </w:r>
          </w:p>
        </w:tc>
        <w:tc>
          <w:tcPr>
            <w:tcW w:w="1238" w:type="dxa"/>
            <w:tcBorders>
              <w:top w:val="nil"/>
              <w:left w:val="nil"/>
              <w:bottom w:val="single" w:sz="4" w:space="0" w:color="auto"/>
              <w:right w:val="single" w:sz="4" w:space="0" w:color="auto"/>
            </w:tcBorders>
            <w:shd w:val="clear" w:color="auto" w:fill="auto"/>
            <w:noWrap/>
            <w:vAlign w:val="bottom"/>
            <w:hideMark/>
          </w:tcPr>
          <w:p w14:paraId="69D84F73" w14:textId="77777777" w:rsidR="00A7697F" w:rsidRDefault="00A7697F" w:rsidP="00BC0705">
            <w:pPr>
              <w:spacing w:before="40" w:after="40"/>
              <w:jc w:val="center"/>
              <w:rPr>
                <w:rFonts w:ascii="Calibri" w:hAnsi="Calibri"/>
                <w:color w:val="000000"/>
              </w:rPr>
            </w:pPr>
            <w:r>
              <w:rPr>
                <w:rFonts w:ascii="Calibri" w:hAnsi="Calibri"/>
                <w:color w:val="000000"/>
              </w:rPr>
              <w:t>98</w:t>
            </w:r>
          </w:p>
        </w:tc>
        <w:tc>
          <w:tcPr>
            <w:tcW w:w="1239" w:type="dxa"/>
            <w:tcBorders>
              <w:top w:val="single" w:sz="4" w:space="0" w:color="auto"/>
              <w:left w:val="nil"/>
              <w:bottom w:val="single" w:sz="4" w:space="0" w:color="auto"/>
              <w:right w:val="single" w:sz="4" w:space="0" w:color="000000"/>
            </w:tcBorders>
            <w:shd w:val="clear" w:color="auto" w:fill="auto"/>
            <w:noWrap/>
            <w:vAlign w:val="bottom"/>
            <w:hideMark/>
          </w:tcPr>
          <w:p w14:paraId="2A6CD4D5" w14:textId="77777777" w:rsidR="00A7697F" w:rsidRDefault="00A7697F" w:rsidP="00BC0705">
            <w:pPr>
              <w:spacing w:before="40" w:after="40"/>
              <w:jc w:val="center"/>
              <w:rPr>
                <w:rFonts w:ascii="Calibri" w:hAnsi="Calibri"/>
                <w:color w:val="000000"/>
              </w:rPr>
            </w:pPr>
            <w:r>
              <w:rPr>
                <w:rFonts w:ascii="Calibri" w:hAnsi="Calibri"/>
                <w:color w:val="000000"/>
              </w:rPr>
              <w:t>74</w:t>
            </w:r>
          </w:p>
        </w:tc>
        <w:tc>
          <w:tcPr>
            <w:tcW w:w="1239" w:type="dxa"/>
            <w:tcBorders>
              <w:top w:val="nil"/>
              <w:left w:val="nil"/>
              <w:bottom w:val="single" w:sz="4" w:space="0" w:color="auto"/>
              <w:right w:val="single" w:sz="4" w:space="0" w:color="auto"/>
            </w:tcBorders>
            <w:shd w:val="clear" w:color="auto" w:fill="auto"/>
            <w:noWrap/>
            <w:vAlign w:val="center"/>
            <w:hideMark/>
          </w:tcPr>
          <w:p w14:paraId="2C2DB1FE" w14:textId="77777777" w:rsidR="00A7697F" w:rsidRDefault="00A7697F" w:rsidP="00BC0705">
            <w:pPr>
              <w:spacing w:before="40" w:after="40"/>
              <w:jc w:val="center"/>
              <w:rPr>
                <w:rFonts w:ascii="Calibri" w:hAnsi="Calibri"/>
                <w:color w:val="000000"/>
              </w:rPr>
            </w:pPr>
            <w:r>
              <w:rPr>
                <w:rFonts w:ascii="Calibri" w:hAnsi="Calibri"/>
                <w:color w:val="000000"/>
              </w:rPr>
              <w:t>42</w:t>
            </w:r>
          </w:p>
        </w:tc>
        <w:tc>
          <w:tcPr>
            <w:tcW w:w="1238" w:type="dxa"/>
            <w:tcBorders>
              <w:top w:val="nil"/>
              <w:left w:val="nil"/>
              <w:bottom w:val="single" w:sz="4" w:space="0" w:color="auto"/>
              <w:right w:val="single" w:sz="4" w:space="0" w:color="auto"/>
            </w:tcBorders>
            <w:shd w:val="clear" w:color="auto" w:fill="auto"/>
            <w:noWrap/>
            <w:vAlign w:val="center"/>
            <w:hideMark/>
          </w:tcPr>
          <w:p w14:paraId="7012231B" w14:textId="77777777" w:rsidR="00A7697F" w:rsidRDefault="00A7697F" w:rsidP="00BC0705">
            <w:pPr>
              <w:spacing w:before="40" w:after="40"/>
              <w:jc w:val="center"/>
              <w:rPr>
                <w:rFonts w:ascii="Calibri" w:hAnsi="Calibri"/>
                <w:color w:val="000000"/>
              </w:rPr>
            </w:pPr>
            <w:r>
              <w:rPr>
                <w:rFonts w:ascii="Calibri" w:hAnsi="Calibri"/>
                <w:color w:val="000000"/>
              </w:rPr>
              <w:t>47</w:t>
            </w:r>
          </w:p>
        </w:tc>
        <w:tc>
          <w:tcPr>
            <w:tcW w:w="1239" w:type="dxa"/>
            <w:tcBorders>
              <w:top w:val="nil"/>
              <w:left w:val="nil"/>
              <w:bottom w:val="single" w:sz="4" w:space="0" w:color="auto"/>
              <w:right w:val="single" w:sz="4" w:space="0" w:color="auto"/>
            </w:tcBorders>
            <w:shd w:val="clear" w:color="auto" w:fill="auto"/>
            <w:noWrap/>
            <w:vAlign w:val="center"/>
            <w:hideMark/>
          </w:tcPr>
          <w:p w14:paraId="02D9A7BE" w14:textId="77777777" w:rsidR="00A7697F" w:rsidRDefault="00A7697F" w:rsidP="00BC0705">
            <w:pPr>
              <w:spacing w:before="40" w:after="40"/>
              <w:jc w:val="center"/>
              <w:rPr>
                <w:rFonts w:ascii="Calibri" w:hAnsi="Calibri"/>
                <w:color w:val="000000"/>
              </w:rPr>
            </w:pPr>
            <w:r>
              <w:rPr>
                <w:rFonts w:ascii="Calibri" w:hAnsi="Calibri"/>
                <w:color w:val="000000"/>
              </w:rPr>
              <w:t>130</w:t>
            </w:r>
          </w:p>
        </w:tc>
        <w:tc>
          <w:tcPr>
            <w:tcW w:w="1239" w:type="dxa"/>
            <w:tcBorders>
              <w:top w:val="nil"/>
              <w:left w:val="nil"/>
              <w:bottom w:val="single" w:sz="4" w:space="0" w:color="auto"/>
              <w:right w:val="single" w:sz="4" w:space="0" w:color="auto"/>
            </w:tcBorders>
            <w:shd w:val="clear" w:color="auto" w:fill="auto"/>
            <w:noWrap/>
            <w:vAlign w:val="center"/>
            <w:hideMark/>
          </w:tcPr>
          <w:p w14:paraId="7304CAE9" w14:textId="77777777" w:rsidR="00A7697F" w:rsidRDefault="00A7697F" w:rsidP="00BC0705">
            <w:pPr>
              <w:spacing w:before="40" w:after="40"/>
              <w:jc w:val="center"/>
              <w:rPr>
                <w:rFonts w:ascii="Calibri" w:hAnsi="Calibri"/>
                <w:color w:val="000000"/>
              </w:rPr>
            </w:pPr>
            <w:r>
              <w:rPr>
                <w:rFonts w:ascii="Calibri" w:hAnsi="Calibri"/>
                <w:color w:val="000000"/>
              </w:rPr>
              <w:t>173,5</w:t>
            </w:r>
          </w:p>
        </w:tc>
        <w:tc>
          <w:tcPr>
            <w:tcW w:w="1239" w:type="dxa"/>
            <w:tcBorders>
              <w:top w:val="nil"/>
              <w:left w:val="nil"/>
              <w:bottom w:val="single" w:sz="4" w:space="0" w:color="auto"/>
              <w:right w:val="single" w:sz="4" w:space="0" w:color="auto"/>
            </w:tcBorders>
            <w:shd w:val="clear" w:color="auto" w:fill="auto"/>
            <w:noWrap/>
            <w:vAlign w:val="center"/>
            <w:hideMark/>
          </w:tcPr>
          <w:p w14:paraId="19E930E7" w14:textId="77777777" w:rsidR="00A7697F" w:rsidRDefault="00A7697F" w:rsidP="00BC0705">
            <w:pPr>
              <w:spacing w:before="40" w:after="40"/>
              <w:jc w:val="center"/>
              <w:rPr>
                <w:rFonts w:ascii="Calibri" w:hAnsi="Calibri"/>
                <w:color w:val="000000"/>
              </w:rPr>
            </w:pPr>
            <w:r>
              <w:rPr>
                <w:rFonts w:ascii="Calibri" w:hAnsi="Calibri"/>
                <w:color w:val="000000"/>
              </w:rPr>
              <w:t>60,1</w:t>
            </w:r>
          </w:p>
        </w:tc>
        <w:tc>
          <w:tcPr>
            <w:tcW w:w="1200" w:type="dxa"/>
            <w:tcBorders>
              <w:top w:val="nil"/>
              <w:left w:val="nil"/>
              <w:bottom w:val="single" w:sz="4" w:space="0" w:color="auto"/>
              <w:right w:val="single" w:sz="4" w:space="0" w:color="auto"/>
            </w:tcBorders>
            <w:shd w:val="clear" w:color="000000" w:fill="F2F2F2"/>
            <w:vAlign w:val="center"/>
            <w:hideMark/>
          </w:tcPr>
          <w:p w14:paraId="2205D9D3" w14:textId="77777777" w:rsidR="00A7697F" w:rsidRDefault="00A7697F" w:rsidP="00BC0705">
            <w:pPr>
              <w:spacing w:before="40" w:after="40"/>
              <w:jc w:val="center"/>
              <w:rPr>
                <w:rFonts w:ascii="Calibri" w:hAnsi="Calibri"/>
                <w:b/>
                <w:bCs/>
                <w:color w:val="000000"/>
              </w:rPr>
            </w:pPr>
            <w:r>
              <w:rPr>
                <w:rFonts w:ascii="Calibri" w:hAnsi="Calibri"/>
                <w:b/>
                <w:bCs/>
                <w:color w:val="000000"/>
              </w:rPr>
              <w:t>624,6</w:t>
            </w:r>
          </w:p>
        </w:tc>
      </w:tr>
      <w:tr w:rsidR="00A7697F" w14:paraId="1AE0E30A" w14:textId="77777777" w:rsidTr="00BC0705">
        <w:trPr>
          <w:trHeight w:val="300"/>
        </w:trPr>
        <w:tc>
          <w:tcPr>
            <w:tcW w:w="3549" w:type="dxa"/>
            <w:tcBorders>
              <w:top w:val="nil"/>
              <w:left w:val="single" w:sz="4" w:space="0" w:color="auto"/>
              <w:bottom w:val="single" w:sz="4" w:space="0" w:color="auto"/>
              <w:right w:val="single" w:sz="4" w:space="0" w:color="auto"/>
            </w:tcBorders>
            <w:shd w:val="clear" w:color="auto" w:fill="auto"/>
            <w:noWrap/>
            <w:vAlign w:val="bottom"/>
            <w:hideMark/>
          </w:tcPr>
          <w:p w14:paraId="7D26CE87" w14:textId="77777777" w:rsidR="00A7697F" w:rsidRDefault="00A7697F" w:rsidP="00BC0705">
            <w:pPr>
              <w:spacing w:before="40" w:after="40"/>
              <w:jc w:val="center"/>
              <w:rPr>
                <w:rFonts w:ascii="Calibri" w:hAnsi="Calibri"/>
                <w:color w:val="000000"/>
              </w:rPr>
            </w:pPr>
            <w:r>
              <w:rPr>
                <w:rFonts w:ascii="Calibri" w:hAnsi="Calibri"/>
                <w:color w:val="000000"/>
              </w:rPr>
              <w:t>Distance % of Transect</w:t>
            </w:r>
          </w:p>
        </w:tc>
        <w:tc>
          <w:tcPr>
            <w:tcW w:w="1238" w:type="dxa"/>
            <w:tcBorders>
              <w:top w:val="nil"/>
              <w:left w:val="nil"/>
              <w:bottom w:val="single" w:sz="4" w:space="0" w:color="auto"/>
              <w:right w:val="single" w:sz="4" w:space="0" w:color="auto"/>
            </w:tcBorders>
            <w:shd w:val="clear" w:color="auto" w:fill="auto"/>
            <w:noWrap/>
            <w:vAlign w:val="bottom"/>
            <w:hideMark/>
          </w:tcPr>
          <w:p w14:paraId="54CE0CAC" w14:textId="77777777" w:rsidR="00A7697F" w:rsidRDefault="00A7697F" w:rsidP="00BC0705">
            <w:pPr>
              <w:spacing w:before="40" w:after="40"/>
              <w:jc w:val="center"/>
              <w:rPr>
                <w:rFonts w:ascii="Calibri" w:hAnsi="Calibri"/>
                <w:color w:val="000000"/>
              </w:rPr>
            </w:pPr>
            <w:r>
              <w:rPr>
                <w:rFonts w:ascii="Calibri" w:hAnsi="Calibri"/>
                <w:color w:val="000000"/>
              </w:rPr>
              <w:t>15,7%</w:t>
            </w:r>
          </w:p>
        </w:tc>
        <w:tc>
          <w:tcPr>
            <w:tcW w:w="1239" w:type="dxa"/>
            <w:tcBorders>
              <w:top w:val="single" w:sz="4" w:space="0" w:color="auto"/>
              <w:left w:val="nil"/>
              <w:bottom w:val="single" w:sz="4" w:space="0" w:color="auto"/>
              <w:right w:val="single" w:sz="4" w:space="0" w:color="000000"/>
            </w:tcBorders>
            <w:shd w:val="clear" w:color="auto" w:fill="auto"/>
            <w:noWrap/>
            <w:vAlign w:val="bottom"/>
            <w:hideMark/>
          </w:tcPr>
          <w:p w14:paraId="7FC91798" w14:textId="77777777" w:rsidR="00A7697F" w:rsidRDefault="00A7697F" w:rsidP="00BC0705">
            <w:pPr>
              <w:spacing w:before="40" w:after="40"/>
              <w:jc w:val="center"/>
              <w:rPr>
                <w:rFonts w:ascii="Calibri" w:hAnsi="Calibri"/>
                <w:color w:val="000000"/>
              </w:rPr>
            </w:pPr>
            <w:r>
              <w:rPr>
                <w:rFonts w:ascii="Calibri" w:hAnsi="Calibri"/>
                <w:color w:val="000000"/>
              </w:rPr>
              <w:t>11,8%</w:t>
            </w:r>
          </w:p>
        </w:tc>
        <w:tc>
          <w:tcPr>
            <w:tcW w:w="1239" w:type="dxa"/>
            <w:tcBorders>
              <w:top w:val="nil"/>
              <w:left w:val="nil"/>
              <w:bottom w:val="single" w:sz="4" w:space="0" w:color="auto"/>
              <w:right w:val="single" w:sz="4" w:space="0" w:color="auto"/>
            </w:tcBorders>
            <w:shd w:val="clear" w:color="auto" w:fill="auto"/>
            <w:noWrap/>
            <w:vAlign w:val="bottom"/>
            <w:hideMark/>
          </w:tcPr>
          <w:p w14:paraId="609B1EBF" w14:textId="77777777" w:rsidR="00A7697F" w:rsidRDefault="00A7697F" w:rsidP="00BC0705">
            <w:pPr>
              <w:spacing w:before="40" w:after="40"/>
              <w:jc w:val="center"/>
              <w:rPr>
                <w:rFonts w:ascii="Calibri" w:hAnsi="Calibri"/>
                <w:color w:val="000000"/>
              </w:rPr>
            </w:pPr>
            <w:r>
              <w:rPr>
                <w:rFonts w:ascii="Calibri" w:hAnsi="Calibri"/>
                <w:color w:val="000000"/>
              </w:rPr>
              <w:t>6,7%</w:t>
            </w:r>
          </w:p>
        </w:tc>
        <w:tc>
          <w:tcPr>
            <w:tcW w:w="1238" w:type="dxa"/>
            <w:tcBorders>
              <w:top w:val="nil"/>
              <w:left w:val="nil"/>
              <w:bottom w:val="single" w:sz="4" w:space="0" w:color="auto"/>
              <w:right w:val="single" w:sz="4" w:space="0" w:color="auto"/>
            </w:tcBorders>
            <w:shd w:val="clear" w:color="auto" w:fill="auto"/>
            <w:noWrap/>
            <w:vAlign w:val="bottom"/>
            <w:hideMark/>
          </w:tcPr>
          <w:p w14:paraId="39F78165" w14:textId="77777777" w:rsidR="00A7697F" w:rsidRDefault="00A7697F" w:rsidP="00BC0705">
            <w:pPr>
              <w:spacing w:before="40" w:after="40"/>
              <w:jc w:val="center"/>
              <w:rPr>
                <w:rFonts w:ascii="Calibri" w:hAnsi="Calibri"/>
                <w:color w:val="000000"/>
              </w:rPr>
            </w:pPr>
            <w:r>
              <w:rPr>
                <w:rFonts w:ascii="Calibri" w:hAnsi="Calibri"/>
                <w:color w:val="000000"/>
              </w:rPr>
              <w:t>7,5%</w:t>
            </w:r>
          </w:p>
        </w:tc>
        <w:tc>
          <w:tcPr>
            <w:tcW w:w="1239" w:type="dxa"/>
            <w:tcBorders>
              <w:top w:val="nil"/>
              <w:left w:val="nil"/>
              <w:bottom w:val="single" w:sz="4" w:space="0" w:color="auto"/>
              <w:right w:val="single" w:sz="4" w:space="0" w:color="auto"/>
            </w:tcBorders>
            <w:shd w:val="clear" w:color="auto" w:fill="auto"/>
            <w:noWrap/>
            <w:vAlign w:val="bottom"/>
            <w:hideMark/>
          </w:tcPr>
          <w:p w14:paraId="672BCAC4" w14:textId="77777777" w:rsidR="00A7697F" w:rsidRDefault="00A7697F" w:rsidP="00BC0705">
            <w:pPr>
              <w:spacing w:before="40" w:after="40"/>
              <w:jc w:val="center"/>
              <w:rPr>
                <w:rFonts w:ascii="Calibri" w:hAnsi="Calibri"/>
                <w:color w:val="000000"/>
              </w:rPr>
            </w:pPr>
            <w:r>
              <w:rPr>
                <w:rFonts w:ascii="Calibri" w:hAnsi="Calibri"/>
                <w:color w:val="000000"/>
              </w:rPr>
              <w:t>20,8%</w:t>
            </w:r>
          </w:p>
        </w:tc>
        <w:tc>
          <w:tcPr>
            <w:tcW w:w="1239" w:type="dxa"/>
            <w:tcBorders>
              <w:top w:val="nil"/>
              <w:left w:val="nil"/>
              <w:bottom w:val="single" w:sz="4" w:space="0" w:color="auto"/>
              <w:right w:val="single" w:sz="4" w:space="0" w:color="auto"/>
            </w:tcBorders>
            <w:shd w:val="clear" w:color="auto" w:fill="auto"/>
            <w:noWrap/>
            <w:vAlign w:val="bottom"/>
            <w:hideMark/>
          </w:tcPr>
          <w:p w14:paraId="160EC18F" w14:textId="77777777" w:rsidR="00A7697F" w:rsidRDefault="00A7697F" w:rsidP="00BC0705">
            <w:pPr>
              <w:spacing w:before="40" w:after="40"/>
              <w:jc w:val="center"/>
              <w:rPr>
                <w:rFonts w:ascii="Calibri" w:hAnsi="Calibri"/>
                <w:color w:val="000000"/>
              </w:rPr>
            </w:pPr>
            <w:r>
              <w:rPr>
                <w:rFonts w:ascii="Calibri" w:hAnsi="Calibri"/>
                <w:color w:val="000000"/>
              </w:rPr>
              <w:t>27,8%</w:t>
            </w:r>
          </w:p>
        </w:tc>
        <w:tc>
          <w:tcPr>
            <w:tcW w:w="1239" w:type="dxa"/>
            <w:tcBorders>
              <w:top w:val="nil"/>
              <w:left w:val="nil"/>
              <w:bottom w:val="single" w:sz="4" w:space="0" w:color="auto"/>
              <w:right w:val="single" w:sz="4" w:space="0" w:color="auto"/>
            </w:tcBorders>
            <w:shd w:val="clear" w:color="auto" w:fill="auto"/>
            <w:noWrap/>
            <w:vAlign w:val="bottom"/>
            <w:hideMark/>
          </w:tcPr>
          <w:p w14:paraId="4F244432" w14:textId="77777777" w:rsidR="00A7697F" w:rsidRDefault="00A7697F" w:rsidP="00BC0705">
            <w:pPr>
              <w:spacing w:before="40" w:after="40"/>
              <w:jc w:val="center"/>
              <w:rPr>
                <w:rFonts w:ascii="Calibri" w:hAnsi="Calibri"/>
                <w:color w:val="000000"/>
              </w:rPr>
            </w:pPr>
            <w:r>
              <w:rPr>
                <w:rFonts w:ascii="Calibri" w:hAnsi="Calibri"/>
                <w:color w:val="000000"/>
              </w:rPr>
              <w:t>9,6%</w:t>
            </w:r>
          </w:p>
        </w:tc>
        <w:tc>
          <w:tcPr>
            <w:tcW w:w="1200" w:type="dxa"/>
            <w:tcBorders>
              <w:top w:val="nil"/>
              <w:left w:val="nil"/>
              <w:bottom w:val="single" w:sz="4" w:space="0" w:color="auto"/>
              <w:right w:val="single" w:sz="4" w:space="0" w:color="auto"/>
            </w:tcBorders>
            <w:shd w:val="clear" w:color="000000" w:fill="F2F2F2"/>
            <w:vAlign w:val="center"/>
            <w:hideMark/>
          </w:tcPr>
          <w:p w14:paraId="3D590350" w14:textId="77777777" w:rsidR="00A7697F" w:rsidRDefault="00A7697F" w:rsidP="00BC0705">
            <w:pPr>
              <w:spacing w:before="40" w:after="40"/>
              <w:jc w:val="center"/>
              <w:rPr>
                <w:rFonts w:ascii="Calibri" w:hAnsi="Calibri"/>
                <w:b/>
                <w:bCs/>
                <w:color w:val="000000"/>
              </w:rPr>
            </w:pPr>
            <w:r>
              <w:rPr>
                <w:rFonts w:ascii="Calibri" w:hAnsi="Calibri"/>
                <w:b/>
                <w:bCs/>
                <w:color w:val="000000"/>
              </w:rPr>
              <w:t>100%</w:t>
            </w:r>
          </w:p>
        </w:tc>
      </w:tr>
      <w:tr w:rsidR="00A7697F" w14:paraId="12C9B9C5" w14:textId="77777777" w:rsidTr="00BC0705">
        <w:trPr>
          <w:trHeight w:val="282"/>
        </w:trPr>
        <w:tc>
          <w:tcPr>
            <w:tcW w:w="3549" w:type="dxa"/>
            <w:tcBorders>
              <w:top w:val="nil"/>
              <w:left w:val="single" w:sz="4" w:space="0" w:color="auto"/>
              <w:bottom w:val="single" w:sz="4" w:space="0" w:color="auto"/>
              <w:right w:val="single" w:sz="4" w:space="0" w:color="auto"/>
            </w:tcBorders>
            <w:shd w:val="clear" w:color="auto" w:fill="auto"/>
            <w:noWrap/>
            <w:vAlign w:val="bottom"/>
            <w:hideMark/>
          </w:tcPr>
          <w:p w14:paraId="4072BB58" w14:textId="77777777" w:rsidR="00A7697F" w:rsidRDefault="00A7697F" w:rsidP="00BC0705">
            <w:pPr>
              <w:spacing w:before="40" w:after="40"/>
              <w:jc w:val="center"/>
              <w:rPr>
                <w:rFonts w:ascii="Calibri" w:hAnsi="Calibri"/>
                <w:color w:val="000000"/>
              </w:rPr>
            </w:pPr>
            <w:r>
              <w:rPr>
                <w:rFonts w:ascii="Calibri" w:hAnsi="Calibri"/>
                <w:color w:val="000000"/>
              </w:rPr>
              <w:t>Sampling Centers</w:t>
            </w:r>
          </w:p>
        </w:tc>
        <w:tc>
          <w:tcPr>
            <w:tcW w:w="1238" w:type="dxa"/>
            <w:tcBorders>
              <w:top w:val="nil"/>
              <w:left w:val="nil"/>
              <w:bottom w:val="single" w:sz="4" w:space="0" w:color="auto"/>
              <w:right w:val="single" w:sz="4" w:space="0" w:color="auto"/>
            </w:tcBorders>
            <w:shd w:val="clear" w:color="auto" w:fill="auto"/>
            <w:noWrap/>
            <w:vAlign w:val="bottom"/>
            <w:hideMark/>
          </w:tcPr>
          <w:p w14:paraId="0C89E81A" w14:textId="77777777" w:rsidR="00A7697F" w:rsidRDefault="00A7697F" w:rsidP="00BC0705">
            <w:pPr>
              <w:spacing w:before="40" w:after="40"/>
              <w:jc w:val="center"/>
              <w:rPr>
                <w:rFonts w:ascii="Calibri" w:hAnsi="Calibri"/>
                <w:b/>
                <w:bCs/>
                <w:color w:val="000000"/>
              </w:rPr>
            </w:pPr>
            <w:r>
              <w:rPr>
                <w:rFonts w:ascii="Calibri" w:hAnsi="Calibri"/>
                <w:b/>
                <w:bCs/>
                <w:color w:val="000000"/>
              </w:rPr>
              <w:t>5</w:t>
            </w:r>
          </w:p>
        </w:tc>
        <w:tc>
          <w:tcPr>
            <w:tcW w:w="1239" w:type="dxa"/>
            <w:tcBorders>
              <w:top w:val="single" w:sz="4" w:space="0" w:color="auto"/>
              <w:left w:val="nil"/>
              <w:bottom w:val="single" w:sz="4" w:space="0" w:color="auto"/>
              <w:right w:val="single" w:sz="4" w:space="0" w:color="000000"/>
            </w:tcBorders>
            <w:shd w:val="clear" w:color="auto" w:fill="auto"/>
            <w:noWrap/>
            <w:vAlign w:val="bottom"/>
            <w:hideMark/>
          </w:tcPr>
          <w:p w14:paraId="2199EBB7" w14:textId="77777777" w:rsidR="00A7697F" w:rsidRDefault="00A7697F" w:rsidP="00BC0705">
            <w:pPr>
              <w:spacing w:before="40" w:after="40"/>
              <w:jc w:val="center"/>
              <w:rPr>
                <w:rFonts w:ascii="Calibri" w:hAnsi="Calibri"/>
                <w:b/>
                <w:bCs/>
                <w:color w:val="000000"/>
              </w:rPr>
            </w:pPr>
            <w:r>
              <w:rPr>
                <w:rFonts w:ascii="Calibri" w:hAnsi="Calibri"/>
                <w:b/>
                <w:bCs/>
                <w:color w:val="000000"/>
              </w:rPr>
              <w:t>5</w:t>
            </w:r>
          </w:p>
        </w:tc>
        <w:tc>
          <w:tcPr>
            <w:tcW w:w="1239" w:type="dxa"/>
            <w:tcBorders>
              <w:top w:val="nil"/>
              <w:left w:val="nil"/>
              <w:bottom w:val="single" w:sz="4" w:space="0" w:color="auto"/>
              <w:right w:val="single" w:sz="4" w:space="0" w:color="auto"/>
            </w:tcBorders>
            <w:shd w:val="clear" w:color="auto" w:fill="auto"/>
            <w:noWrap/>
            <w:vAlign w:val="bottom"/>
            <w:hideMark/>
          </w:tcPr>
          <w:p w14:paraId="28F47CC9" w14:textId="77777777" w:rsidR="00A7697F" w:rsidRDefault="00A7697F" w:rsidP="00BC0705">
            <w:pPr>
              <w:spacing w:before="40" w:after="40"/>
              <w:jc w:val="center"/>
              <w:rPr>
                <w:rFonts w:ascii="Calibri" w:hAnsi="Calibri"/>
                <w:b/>
                <w:bCs/>
                <w:color w:val="000000"/>
              </w:rPr>
            </w:pPr>
            <w:r>
              <w:rPr>
                <w:rFonts w:ascii="Calibri" w:hAnsi="Calibri"/>
                <w:b/>
                <w:bCs/>
                <w:color w:val="000000"/>
              </w:rPr>
              <w:t>4</w:t>
            </w:r>
          </w:p>
        </w:tc>
        <w:tc>
          <w:tcPr>
            <w:tcW w:w="1238" w:type="dxa"/>
            <w:tcBorders>
              <w:top w:val="nil"/>
              <w:left w:val="nil"/>
              <w:bottom w:val="single" w:sz="4" w:space="0" w:color="auto"/>
              <w:right w:val="single" w:sz="4" w:space="0" w:color="auto"/>
            </w:tcBorders>
            <w:shd w:val="clear" w:color="auto" w:fill="auto"/>
            <w:noWrap/>
            <w:vAlign w:val="bottom"/>
            <w:hideMark/>
          </w:tcPr>
          <w:p w14:paraId="4663F26D" w14:textId="77777777" w:rsidR="00A7697F" w:rsidRDefault="00A7697F" w:rsidP="00BC0705">
            <w:pPr>
              <w:spacing w:before="40" w:after="40"/>
              <w:jc w:val="center"/>
              <w:rPr>
                <w:rFonts w:ascii="Calibri" w:hAnsi="Calibri"/>
                <w:b/>
                <w:bCs/>
                <w:color w:val="000000"/>
              </w:rPr>
            </w:pPr>
            <w:r>
              <w:rPr>
                <w:rFonts w:ascii="Calibri" w:hAnsi="Calibri"/>
                <w:b/>
                <w:bCs/>
                <w:color w:val="000000"/>
              </w:rPr>
              <w:t>4</w:t>
            </w:r>
          </w:p>
        </w:tc>
        <w:tc>
          <w:tcPr>
            <w:tcW w:w="1239" w:type="dxa"/>
            <w:tcBorders>
              <w:top w:val="nil"/>
              <w:left w:val="nil"/>
              <w:bottom w:val="single" w:sz="4" w:space="0" w:color="auto"/>
              <w:right w:val="single" w:sz="4" w:space="0" w:color="auto"/>
            </w:tcBorders>
            <w:shd w:val="clear" w:color="auto" w:fill="auto"/>
            <w:noWrap/>
            <w:vAlign w:val="bottom"/>
            <w:hideMark/>
          </w:tcPr>
          <w:p w14:paraId="03581D69" w14:textId="77777777" w:rsidR="00A7697F" w:rsidRDefault="00A7697F" w:rsidP="00BC0705">
            <w:pPr>
              <w:spacing w:before="40" w:after="40"/>
              <w:jc w:val="center"/>
              <w:rPr>
                <w:rFonts w:ascii="Calibri" w:hAnsi="Calibri"/>
                <w:b/>
                <w:bCs/>
                <w:color w:val="000000"/>
              </w:rPr>
            </w:pPr>
            <w:r>
              <w:rPr>
                <w:rFonts w:ascii="Calibri" w:hAnsi="Calibri"/>
                <w:b/>
                <w:bCs/>
                <w:color w:val="000000"/>
              </w:rPr>
              <w:t>6</w:t>
            </w:r>
          </w:p>
        </w:tc>
        <w:tc>
          <w:tcPr>
            <w:tcW w:w="1239" w:type="dxa"/>
            <w:tcBorders>
              <w:top w:val="nil"/>
              <w:left w:val="nil"/>
              <w:bottom w:val="single" w:sz="4" w:space="0" w:color="auto"/>
              <w:right w:val="single" w:sz="4" w:space="0" w:color="auto"/>
            </w:tcBorders>
            <w:shd w:val="clear" w:color="auto" w:fill="auto"/>
            <w:noWrap/>
            <w:vAlign w:val="bottom"/>
            <w:hideMark/>
          </w:tcPr>
          <w:p w14:paraId="666D0881" w14:textId="77777777" w:rsidR="00A7697F" w:rsidRDefault="00A7697F" w:rsidP="00BC0705">
            <w:pPr>
              <w:spacing w:before="40" w:after="40"/>
              <w:jc w:val="center"/>
              <w:rPr>
                <w:rFonts w:ascii="Calibri" w:hAnsi="Calibri"/>
                <w:b/>
                <w:bCs/>
                <w:color w:val="000000"/>
              </w:rPr>
            </w:pPr>
            <w:r>
              <w:rPr>
                <w:rFonts w:ascii="Calibri" w:hAnsi="Calibri"/>
                <w:b/>
                <w:bCs/>
                <w:color w:val="000000"/>
              </w:rPr>
              <w:t>6</w:t>
            </w:r>
          </w:p>
        </w:tc>
        <w:tc>
          <w:tcPr>
            <w:tcW w:w="1239" w:type="dxa"/>
            <w:tcBorders>
              <w:top w:val="nil"/>
              <w:left w:val="nil"/>
              <w:bottom w:val="single" w:sz="4" w:space="0" w:color="auto"/>
              <w:right w:val="single" w:sz="4" w:space="0" w:color="auto"/>
            </w:tcBorders>
            <w:shd w:val="clear" w:color="auto" w:fill="auto"/>
            <w:noWrap/>
            <w:vAlign w:val="bottom"/>
            <w:hideMark/>
          </w:tcPr>
          <w:p w14:paraId="7FEC2203" w14:textId="77777777" w:rsidR="00A7697F" w:rsidRDefault="00A7697F" w:rsidP="00BC0705">
            <w:pPr>
              <w:spacing w:before="40" w:after="40"/>
              <w:jc w:val="center"/>
              <w:rPr>
                <w:rFonts w:ascii="Calibri" w:hAnsi="Calibri"/>
                <w:b/>
                <w:bCs/>
                <w:color w:val="000000"/>
              </w:rPr>
            </w:pPr>
            <w:r>
              <w:rPr>
                <w:rFonts w:ascii="Calibri" w:hAnsi="Calibri"/>
                <w:b/>
                <w:bCs/>
                <w:color w:val="000000"/>
              </w:rPr>
              <w:t>4</w:t>
            </w:r>
          </w:p>
        </w:tc>
        <w:tc>
          <w:tcPr>
            <w:tcW w:w="1200" w:type="dxa"/>
            <w:tcBorders>
              <w:top w:val="nil"/>
              <w:left w:val="nil"/>
              <w:bottom w:val="single" w:sz="4" w:space="0" w:color="auto"/>
              <w:right w:val="single" w:sz="4" w:space="0" w:color="auto"/>
            </w:tcBorders>
            <w:shd w:val="clear" w:color="000000" w:fill="F2F2F2"/>
            <w:vAlign w:val="center"/>
            <w:hideMark/>
          </w:tcPr>
          <w:p w14:paraId="20E1D589" w14:textId="77777777" w:rsidR="00A7697F" w:rsidRDefault="00A7697F" w:rsidP="00BC0705">
            <w:pPr>
              <w:spacing w:before="40" w:after="40"/>
              <w:jc w:val="center"/>
              <w:rPr>
                <w:rFonts w:ascii="Calibri" w:hAnsi="Calibri"/>
                <w:b/>
                <w:bCs/>
                <w:color w:val="000000"/>
              </w:rPr>
            </w:pPr>
            <w:r>
              <w:rPr>
                <w:rFonts w:ascii="Calibri" w:hAnsi="Calibri"/>
                <w:b/>
                <w:bCs/>
                <w:color w:val="000000"/>
              </w:rPr>
              <w:t>34</w:t>
            </w:r>
          </w:p>
        </w:tc>
      </w:tr>
      <w:tr w:rsidR="00A7697F" w14:paraId="7BCF647F" w14:textId="77777777" w:rsidTr="00BC0705">
        <w:trPr>
          <w:trHeight w:val="329"/>
        </w:trPr>
        <w:tc>
          <w:tcPr>
            <w:tcW w:w="3549" w:type="dxa"/>
            <w:tcBorders>
              <w:top w:val="nil"/>
              <w:left w:val="single" w:sz="4" w:space="0" w:color="auto"/>
              <w:bottom w:val="single" w:sz="4" w:space="0" w:color="auto"/>
              <w:right w:val="single" w:sz="4" w:space="0" w:color="auto"/>
            </w:tcBorders>
            <w:shd w:val="clear" w:color="auto" w:fill="auto"/>
            <w:noWrap/>
            <w:vAlign w:val="bottom"/>
            <w:hideMark/>
          </w:tcPr>
          <w:p w14:paraId="5FE87B9A" w14:textId="77777777" w:rsidR="00A7697F" w:rsidRDefault="00A7697F" w:rsidP="00BC0705">
            <w:pPr>
              <w:spacing w:before="40" w:after="40"/>
              <w:jc w:val="center"/>
              <w:rPr>
                <w:rFonts w:ascii="Calibri" w:hAnsi="Calibri"/>
                <w:color w:val="000000"/>
              </w:rPr>
            </w:pPr>
            <w:r>
              <w:rPr>
                <w:rFonts w:ascii="Calibri" w:hAnsi="Calibri"/>
                <w:color w:val="000000"/>
              </w:rPr>
              <w:t>Distance [m] btw points</w:t>
            </w:r>
          </w:p>
        </w:tc>
        <w:tc>
          <w:tcPr>
            <w:tcW w:w="1238" w:type="dxa"/>
            <w:tcBorders>
              <w:top w:val="nil"/>
              <w:left w:val="nil"/>
              <w:bottom w:val="single" w:sz="4" w:space="0" w:color="auto"/>
              <w:right w:val="single" w:sz="4" w:space="0" w:color="auto"/>
            </w:tcBorders>
            <w:shd w:val="clear" w:color="auto" w:fill="auto"/>
            <w:noWrap/>
            <w:vAlign w:val="bottom"/>
            <w:hideMark/>
          </w:tcPr>
          <w:p w14:paraId="74DAB642" w14:textId="77777777" w:rsidR="00A7697F" w:rsidRDefault="00A7697F" w:rsidP="00BC0705">
            <w:pPr>
              <w:spacing w:before="40" w:after="40"/>
              <w:jc w:val="center"/>
              <w:rPr>
                <w:rFonts w:ascii="Calibri" w:hAnsi="Calibri"/>
                <w:color w:val="000000"/>
              </w:rPr>
            </w:pPr>
            <w:r>
              <w:rPr>
                <w:rFonts w:ascii="Calibri" w:hAnsi="Calibri"/>
                <w:color w:val="000000"/>
              </w:rPr>
              <w:t>18,4</w:t>
            </w:r>
          </w:p>
        </w:tc>
        <w:tc>
          <w:tcPr>
            <w:tcW w:w="1239" w:type="dxa"/>
            <w:tcBorders>
              <w:top w:val="single" w:sz="4" w:space="0" w:color="auto"/>
              <w:left w:val="nil"/>
              <w:bottom w:val="single" w:sz="4" w:space="0" w:color="auto"/>
              <w:right w:val="single" w:sz="4" w:space="0" w:color="000000"/>
            </w:tcBorders>
            <w:shd w:val="clear" w:color="auto" w:fill="auto"/>
            <w:noWrap/>
            <w:vAlign w:val="bottom"/>
            <w:hideMark/>
          </w:tcPr>
          <w:p w14:paraId="058EF0B9" w14:textId="77777777" w:rsidR="00A7697F" w:rsidRDefault="00A7697F" w:rsidP="00BC0705">
            <w:pPr>
              <w:spacing w:before="40" w:after="40"/>
              <w:jc w:val="center"/>
              <w:rPr>
                <w:rFonts w:ascii="Calibri" w:hAnsi="Calibri"/>
                <w:color w:val="000000"/>
              </w:rPr>
            </w:pPr>
            <w:r>
              <w:rPr>
                <w:rFonts w:ascii="Calibri" w:hAnsi="Calibri"/>
                <w:color w:val="000000"/>
              </w:rPr>
              <w:t>13,0</w:t>
            </w:r>
          </w:p>
        </w:tc>
        <w:tc>
          <w:tcPr>
            <w:tcW w:w="1239" w:type="dxa"/>
            <w:tcBorders>
              <w:top w:val="nil"/>
              <w:left w:val="nil"/>
              <w:bottom w:val="single" w:sz="4" w:space="0" w:color="auto"/>
              <w:right w:val="single" w:sz="4" w:space="0" w:color="auto"/>
            </w:tcBorders>
            <w:shd w:val="clear" w:color="auto" w:fill="auto"/>
            <w:noWrap/>
            <w:vAlign w:val="bottom"/>
            <w:hideMark/>
          </w:tcPr>
          <w:p w14:paraId="57B5AEAA" w14:textId="77777777" w:rsidR="00A7697F" w:rsidRDefault="00A7697F" w:rsidP="00BC0705">
            <w:pPr>
              <w:spacing w:before="40" w:after="40"/>
              <w:jc w:val="center"/>
              <w:rPr>
                <w:rFonts w:ascii="Calibri" w:hAnsi="Calibri"/>
                <w:color w:val="000000"/>
              </w:rPr>
            </w:pPr>
            <w:r>
              <w:rPr>
                <w:rFonts w:ascii="Calibri" w:hAnsi="Calibri"/>
                <w:color w:val="000000"/>
              </w:rPr>
              <w:t>9,0</w:t>
            </w:r>
          </w:p>
        </w:tc>
        <w:tc>
          <w:tcPr>
            <w:tcW w:w="1238" w:type="dxa"/>
            <w:tcBorders>
              <w:top w:val="nil"/>
              <w:left w:val="nil"/>
              <w:bottom w:val="single" w:sz="4" w:space="0" w:color="auto"/>
              <w:right w:val="single" w:sz="4" w:space="0" w:color="auto"/>
            </w:tcBorders>
            <w:shd w:val="clear" w:color="auto" w:fill="auto"/>
            <w:noWrap/>
            <w:vAlign w:val="bottom"/>
            <w:hideMark/>
          </w:tcPr>
          <w:p w14:paraId="6FFA9835" w14:textId="77777777" w:rsidR="00A7697F" w:rsidRDefault="00A7697F" w:rsidP="00BC0705">
            <w:pPr>
              <w:spacing w:before="40" w:after="40"/>
              <w:jc w:val="center"/>
              <w:rPr>
                <w:rFonts w:ascii="Calibri" w:hAnsi="Calibri"/>
                <w:color w:val="000000"/>
              </w:rPr>
            </w:pPr>
            <w:r>
              <w:rPr>
                <w:rFonts w:ascii="Calibri" w:hAnsi="Calibri"/>
                <w:color w:val="000000"/>
              </w:rPr>
              <w:t>10,3</w:t>
            </w:r>
          </w:p>
        </w:tc>
        <w:tc>
          <w:tcPr>
            <w:tcW w:w="1239" w:type="dxa"/>
            <w:tcBorders>
              <w:top w:val="nil"/>
              <w:left w:val="nil"/>
              <w:bottom w:val="single" w:sz="4" w:space="0" w:color="auto"/>
              <w:right w:val="single" w:sz="4" w:space="0" w:color="auto"/>
            </w:tcBorders>
            <w:shd w:val="clear" w:color="auto" w:fill="auto"/>
            <w:noWrap/>
            <w:vAlign w:val="bottom"/>
            <w:hideMark/>
          </w:tcPr>
          <w:p w14:paraId="7BAE0B08" w14:textId="77777777" w:rsidR="00A7697F" w:rsidRDefault="00A7697F" w:rsidP="00BC0705">
            <w:pPr>
              <w:spacing w:before="40" w:after="40"/>
              <w:jc w:val="center"/>
              <w:rPr>
                <w:rFonts w:ascii="Calibri" w:hAnsi="Calibri"/>
                <w:color w:val="000000"/>
              </w:rPr>
            </w:pPr>
            <w:r>
              <w:rPr>
                <w:rFonts w:ascii="Calibri" w:hAnsi="Calibri"/>
                <w:color w:val="000000"/>
              </w:rPr>
              <w:t>20,7</w:t>
            </w:r>
          </w:p>
        </w:tc>
        <w:tc>
          <w:tcPr>
            <w:tcW w:w="1239" w:type="dxa"/>
            <w:tcBorders>
              <w:top w:val="nil"/>
              <w:left w:val="nil"/>
              <w:bottom w:val="single" w:sz="4" w:space="0" w:color="auto"/>
              <w:right w:val="single" w:sz="4" w:space="0" w:color="auto"/>
            </w:tcBorders>
            <w:shd w:val="clear" w:color="auto" w:fill="auto"/>
            <w:noWrap/>
            <w:vAlign w:val="bottom"/>
            <w:hideMark/>
          </w:tcPr>
          <w:p w14:paraId="5EEA33C1" w14:textId="77777777" w:rsidR="00A7697F" w:rsidRDefault="00A7697F" w:rsidP="00BC0705">
            <w:pPr>
              <w:spacing w:before="40" w:after="40"/>
              <w:jc w:val="center"/>
              <w:rPr>
                <w:rFonts w:ascii="Calibri" w:hAnsi="Calibri"/>
                <w:color w:val="000000"/>
              </w:rPr>
            </w:pPr>
            <w:r>
              <w:rPr>
                <w:rFonts w:ascii="Calibri" w:hAnsi="Calibri"/>
                <w:color w:val="000000"/>
              </w:rPr>
              <w:t>27,9</w:t>
            </w:r>
          </w:p>
        </w:tc>
        <w:tc>
          <w:tcPr>
            <w:tcW w:w="1239" w:type="dxa"/>
            <w:tcBorders>
              <w:top w:val="nil"/>
              <w:left w:val="nil"/>
              <w:bottom w:val="single" w:sz="4" w:space="0" w:color="auto"/>
              <w:right w:val="single" w:sz="4" w:space="0" w:color="auto"/>
            </w:tcBorders>
            <w:shd w:val="clear" w:color="auto" w:fill="auto"/>
            <w:noWrap/>
            <w:vAlign w:val="bottom"/>
            <w:hideMark/>
          </w:tcPr>
          <w:p w14:paraId="59D06B12" w14:textId="77777777" w:rsidR="00A7697F" w:rsidRDefault="00A7697F" w:rsidP="00BC0705">
            <w:pPr>
              <w:spacing w:before="40" w:after="40"/>
              <w:jc w:val="center"/>
              <w:rPr>
                <w:rFonts w:ascii="Calibri" w:hAnsi="Calibri"/>
                <w:color w:val="000000"/>
              </w:rPr>
            </w:pPr>
            <w:r>
              <w:rPr>
                <w:rFonts w:ascii="Calibri" w:hAnsi="Calibri"/>
                <w:color w:val="000000"/>
              </w:rPr>
              <w:t>13,5</w:t>
            </w:r>
          </w:p>
        </w:tc>
        <w:tc>
          <w:tcPr>
            <w:tcW w:w="1200" w:type="dxa"/>
            <w:tcBorders>
              <w:top w:val="nil"/>
              <w:left w:val="nil"/>
              <w:bottom w:val="nil"/>
              <w:right w:val="nil"/>
            </w:tcBorders>
            <w:shd w:val="clear" w:color="auto" w:fill="auto"/>
            <w:noWrap/>
            <w:vAlign w:val="bottom"/>
            <w:hideMark/>
          </w:tcPr>
          <w:p w14:paraId="2BA88A53" w14:textId="77777777" w:rsidR="00A7697F" w:rsidRDefault="00A7697F" w:rsidP="00BC0705">
            <w:pPr>
              <w:spacing w:before="40" w:after="40"/>
              <w:rPr>
                <w:rFonts w:ascii="Calibri" w:hAnsi="Calibri"/>
                <w:color w:val="000000"/>
              </w:rPr>
            </w:pPr>
          </w:p>
        </w:tc>
      </w:tr>
      <w:tr w:rsidR="00A7697F" w14:paraId="6219F9E7" w14:textId="77777777" w:rsidTr="00BC0705">
        <w:trPr>
          <w:trHeight w:val="222"/>
        </w:trPr>
        <w:tc>
          <w:tcPr>
            <w:tcW w:w="3549" w:type="dxa"/>
            <w:tcBorders>
              <w:top w:val="nil"/>
              <w:left w:val="single" w:sz="4" w:space="0" w:color="auto"/>
              <w:bottom w:val="single" w:sz="4" w:space="0" w:color="auto"/>
              <w:right w:val="single" w:sz="4" w:space="0" w:color="auto"/>
            </w:tcBorders>
            <w:shd w:val="clear" w:color="auto" w:fill="auto"/>
            <w:vAlign w:val="center"/>
            <w:hideMark/>
          </w:tcPr>
          <w:p w14:paraId="5E4F4DE0" w14:textId="77777777" w:rsidR="00A7697F" w:rsidRDefault="00A7697F" w:rsidP="00BC0705">
            <w:pPr>
              <w:spacing w:before="40" w:after="40"/>
              <w:jc w:val="center"/>
              <w:rPr>
                <w:rFonts w:ascii="Calibri" w:hAnsi="Calibri"/>
                <w:color w:val="000000"/>
              </w:rPr>
            </w:pPr>
            <w:r>
              <w:rPr>
                <w:rFonts w:ascii="Calibri" w:hAnsi="Calibri"/>
                <w:color w:val="000000"/>
              </w:rPr>
              <w:t xml:space="preserve">Distance to </w:t>
            </w:r>
            <w:proofErr w:type="spellStart"/>
            <w:r>
              <w:rPr>
                <w:rFonts w:ascii="Calibri" w:hAnsi="Calibri"/>
                <w:color w:val="000000"/>
              </w:rPr>
              <w:t>neighbours'</w:t>
            </w:r>
            <w:proofErr w:type="spellEnd"/>
            <w:r>
              <w:rPr>
                <w:rFonts w:ascii="Calibri" w:hAnsi="Calibri"/>
                <w:color w:val="000000"/>
              </w:rPr>
              <w:t xml:space="preserve"> boundary</w:t>
            </w:r>
          </w:p>
        </w:tc>
        <w:tc>
          <w:tcPr>
            <w:tcW w:w="1238" w:type="dxa"/>
            <w:tcBorders>
              <w:top w:val="nil"/>
              <w:left w:val="nil"/>
              <w:bottom w:val="single" w:sz="4" w:space="0" w:color="auto"/>
              <w:right w:val="single" w:sz="4" w:space="0" w:color="auto"/>
            </w:tcBorders>
            <w:shd w:val="clear" w:color="auto" w:fill="auto"/>
            <w:noWrap/>
            <w:vAlign w:val="center"/>
            <w:hideMark/>
          </w:tcPr>
          <w:p w14:paraId="236B8064" w14:textId="5D8A7C3E" w:rsidR="00A7697F" w:rsidRDefault="00FD7B65" w:rsidP="00BC0705">
            <w:pPr>
              <w:spacing w:before="40" w:after="40"/>
              <w:jc w:val="center"/>
              <w:rPr>
                <w:rFonts w:ascii="Calibri" w:hAnsi="Calibri"/>
                <w:color w:val="000000"/>
              </w:rPr>
            </w:pPr>
            <w:r>
              <w:rPr>
                <w:rFonts w:ascii="Calibri" w:hAnsi="Calibri"/>
                <w:noProof/>
                <w:color w:val="000000"/>
                <w:lang w:val="fr-FR" w:eastAsia="fr-FR"/>
              </w:rPr>
              <mc:AlternateContent>
                <mc:Choice Requires="wpg">
                  <w:drawing>
                    <wp:anchor distT="0" distB="0" distL="114300" distR="114300" simplePos="0" relativeHeight="251702272" behindDoc="0" locked="0" layoutInCell="1" allowOverlap="1" wp14:anchorId="18C77D9B" wp14:editId="549E720F">
                      <wp:simplePos x="0" y="0"/>
                      <wp:positionH relativeFrom="column">
                        <wp:posOffset>99695</wp:posOffset>
                      </wp:positionH>
                      <wp:positionV relativeFrom="paragraph">
                        <wp:posOffset>227965</wp:posOffset>
                      </wp:positionV>
                      <wp:extent cx="5400675" cy="1676400"/>
                      <wp:effectExtent l="13970" t="8890" r="5080" b="10160"/>
                      <wp:wrapNone/>
                      <wp:docPr id="30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675" cy="1676400"/>
                                <a:chOff x="5119" y="6077"/>
                                <a:chExt cx="8505" cy="2640"/>
                              </a:xfrm>
                            </wpg:grpSpPr>
                            <wps:wsp>
                              <wps:cNvPr id="303" name="AutoShape 94"/>
                              <wps:cNvCnPr>
                                <a:cxnSpLocks noChangeShapeType="1"/>
                              </wps:cNvCnPr>
                              <wps:spPr bwMode="auto">
                                <a:xfrm flipH="1">
                                  <a:off x="5119" y="6077"/>
                                  <a:ext cx="1095" cy="2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AutoShape 95"/>
                              <wps:cNvCnPr>
                                <a:cxnSpLocks noChangeShapeType="1"/>
                              </wps:cNvCnPr>
                              <wps:spPr bwMode="auto">
                                <a:xfrm flipH="1">
                                  <a:off x="6136" y="6087"/>
                                  <a:ext cx="1278" cy="23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5" name="AutoShape 96"/>
                              <wps:cNvCnPr>
                                <a:cxnSpLocks noChangeShapeType="1"/>
                              </wps:cNvCnPr>
                              <wps:spPr bwMode="auto">
                                <a:xfrm flipH="1">
                                  <a:off x="6746" y="6089"/>
                                  <a:ext cx="1920" cy="21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 name="AutoShape 97"/>
                              <wps:cNvCnPr>
                                <a:cxnSpLocks noChangeShapeType="1"/>
                              </wps:cNvCnPr>
                              <wps:spPr bwMode="auto">
                                <a:xfrm flipH="1">
                                  <a:off x="7414" y="6097"/>
                                  <a:ext cx="2477" cy="19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 name="AutoShape 98"/>
                              <wps:cNvCnPr>
                                <a:cxnSpLocks noChangeShapeType="1"/>
                              </wps:cNvCnPr>
                              <wps:spPr bwMode="auto">
                                <a:xfrm flipH="1">
                                  <a:off x="9266" y="6097"/>
                                  <a:ext cx="1878" cy="14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AutoShape 99"/>
                              <wps:cNvCnPr>
                                <a:cxnSpLocks noChangeShapeType="1"/>
                              </wps:cNvCnPr>
                              <wps:spPr bwMode="auto">
                                <a:xfrm flipH="1">
                                  <a:off x="11720" y="6097"/>
                                  <a:ext cx="664" cy="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 name="AutoShape 100"/>
                              <wps:cNvCnPr>
                                <a:cxnSpLocks noChangeShapeType="1"/>
                              </wps:cNvCnPr>
                              <wps:spPr bwMode="auto">
                                <a:xfrm flipH="1">
                                  <a:off x="12572" y="6097"/>
                                  <a:ext cx="1052" cy="4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3" o:spid="_x0000_s1026" style="position:absolute;margin-left:7.85pt;margin-top:17.95pt;width:425.25pt;height:132pt;z-index:251702272" coordorigin="5119,6077" coordsize="8505,2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">
                      <v:shapetype id="_x0000_t32" coordsize="21600,21600" o:spt="32" o:oned="t" path="m,l21600,21600e" filled="f">
                        <v:path arrowok="t" fillok="f" o:connecttype="none"/>
                        <o:lock v:ext="edit" shapetype="t"/>
                      </v:shapetype>
                      <v:shape id="AutoShape 94" o:spid="_x0000_s1027" type="#_x0000_t32" style="position:absolute;left:5119;top:6077;width:1095;height:26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yPsQAAADcAAAADwAAAGRycy9kb3ducmV2LnhtbESPQYvCMBSE7wv+h/AEL4umVRCpRpGF&#10;hcXDgtqDx0fybIvNS02ytfvvNwuCx2FmvmE2u8G2oicfGscK8lkGglg703CloDx/TlcgQkQ22Dom&#10;Bb8UYLcdvW2wMO7BR+pPsRIJwqFABXWMXSFl0DVZDDPXESfv6rzFmKSvpPH4SHDbynmWLaXFhtNC&#10;jR191KRvpx+roDmU32X/fo9erw75xefhfGm1UpPxsF+DiDTEV/jZ/jIKFtkC/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I+xAAAANwAAAAPAAAAAAAAAAAA&#10;AAAAAKECAABkcnMvZG93bnJldi54bWxQSwUGAAAAAAQABAD5AAAAkgMAAAAA&#10;"/>
                      <v:shape id="AutoShape 95" o:spid="_x0000_s1028" type="#_x0000_t32" style="position:absolute;left:6136;top:6087;width:1278;height:23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qSsQAAADcAAAADwAAAGRycy9kb3ducmV2LnhtbESPQWsCMRSE7wX/Q3hCL6VmV0uR1Sil&#10;IIiHgroHj4/kubu4eVmTuG7/fSMIPQ4z8w2zXA+2FT350DhWkE8yEMTamYYrBeVx8z4HESKywdYx&#10;KfilAOvV6GWJhXF33lN/iJVIEA4FKqhj7Aopg67JYpi4jjh5Z+ctxiR9JY3He4LbVk6z7FNabDgt&#10;1NjRd036crhZBc2u/Cn7t2v0er7LTz4Px1OrlXodD18LEJGG+B9+trdGwSz7gM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dmpKxAAAANwAAAAPAAAAAAAAAAAA&#10;AAAAAKECAABkcnMvZG93bnJldi54bWxQSwUGAAAAAAQABAD5AAAAkgMAAAAA&#10;"/>
                      <v:shape id="AutoShape 96" o:spid="_x0000_s1029" type="#_x0000_t32" style="position:absolute;left:6746;top:6089;width:1920;height:21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rP0cQAAADcAAAADwAAAGRycy9kb3ducmV2LnhtbESPQWsCMRSE7wX/Q3hCL6VmV2mR1Sil&#10;IIiHgroHj4/kubu4eVmTuG7/fSMIPQ4z8w2zXA+2FT350DhWkE8yEMTamYYrBeVx8z4HESKywdYx&#10;KfilAOvV6GWJhXF33lN/iJVIEA4FKqhj7Aopg67JYpi4jjh5Z+ctxiR9JY3He4LbVk6z7FNabDgt&#10;1NjRd036crhZBc2u/Cn7t2v0er7LTz4Px1OrlXodD18LEJGG+B9+trdGwSz7gM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s/RxAAAANwAAAAPAAAAAAAAAAAA&#10;AAAAAKECAABkcnMvZG93bnJldi54bWxQSwUGAAAAAAQABAD5AAAAkgMAAAAA&#10;"/>
                      <v:shape id="AutoShape 97" o:spid="_x0000_s1030" type="#_x0000_t32" style="position:absolute;left:7414;top:6097;width:2477;height:19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RpsQAAADcAAAADwAAAGRycy9kb3ducmV2LnhtbESPQYvCMBSE74L/ITzBi6xpFUS6RpGF&#10;hcXDgtqDx0fybIvNS02ytfvvNwuCx2FmvmE2u8G2oicfGscK8nkGglg703CloDx/vq1BhIhssHVM&#10;Cn4pwG47Hm2wMO7BR+pPsRIJwqFABXWMXSFl0DVZDHPXESfv6rzFmKSvpPH4SHDbykWWraTFhtNC&#10;jR191KRvpx+roDmU32U/u0ev14f84vNwvrRaqelk2L+DiDTEV/jZ/jIKltkK/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6FGmxAAAANwAAAAPAAAAAAAAAAAA&#10;AAAAAKECAABkcnMvZG93bnJldi54bWxQSwUGAAAAAAQABAD5AAAAkgMAAAAA&#10;"/>
                      <v:shape id="AutoShape 98" o:spid="_x0000_s1031" type="#_x0000_t32" style="position:absolute;left:9266;top:6097;width:1878;height:14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T0PcQAAADcAAAADwAAAGRycy9kb3ducmV2LnhtbESPQWsCMRSE7wX/Q3hCL6VmV6GV1Sil&#10;IIiHgroHj4/kubu4eVmTuG7/fSMIPQ4z8w2zXA+2FT350DhWkE8yEMTamYYrBeVx8z4HESKywdYx&#10;KfilAOvV6GWJhXF33lN/iJVIEA4FKqhj7Aopg67JYpi4jjh5Z+ctxiR9JY3He4LbVk6z7ENabDgt&#10;1NjRd036crhZBc2u/Cn7t2v0er7LTz4Px1OrlXodD18LEJGG+B9+trdGwSz7hM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pPQ9xAAAANwAAAAPAAAAAAAAAAAA&#10;AAAAAKECAABkcnMvZG93bnJldi54bWxQSwUGAAAAAAQABAD5AAAAkgMAAAAA&#10;"/>
                      <v:shape id="AutoShape 99" o:spid="_x0000_s1032" type="#_x0000_t32" style="position:absolute;left:11720;top:6097;width:664;height: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tgT8EAAADcAAAADwAAAGRycy9kb3ducmV2LnhtbERPTYvCMBC9L+x/CCPsZdG0uyBSjSKC&#10;IB6E1R48DsnYFptJN4m1/ntzEDw+3vdiNdhW9ORD41hBPslAEGtnGq4UlKfteAYiRGSDrWNS8KAA&#10;q+XnxwIL4+78R/0xViKFcChQQR1jV0gZdE0Ww8R1xIm7OG8xJugraTzeU7ht5U+WTaXFhlNDjR1t&#10;atLX480qaPbloey//6PXs31+9nk4nVut1NdoWM9BRBriW/xy74yC3y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2BPwQAAANwAAAAPAAAAAAAAAAAAAAAA&#10;AKECAABkcnMvZG93bnJldi54bWxQSwUGAAAAAAQABAD5AAAAjwMAAAAA&#10;"/>
                      <v:shape id="AutoShape 100" o:spid="_x0000_s1033" type="#_x0000_t32" style="position:absolute;left:12572;top:6097;width:1052;height:4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F1MQAAADcAAAADwAAAGRycy9kb3ducmV2LnhtbESPQWsCMRSE74X+h/AEL0Wza0F0a5RS&#10;EMSDUN2Dx0fyuru4edkmcV3/vSkUPA4z8w2z2gy2FT350DhWkE8zEMTamYYrBeVpO1mACBHZYOuY&#10;FNwpwGb9+rLCwrgbf1N/jJVIEA4FKqhj7Aopg67JYpi6jjh5P85bjEn6ShqPtwS3rZxl2VxabDgt&#10;1NjRV036crxaBc2+PJT922/0erHPzz4Pp3OrlRqPhs8PEJGG+Az/t3dGwXu2hL8z6Qj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d8XUxAAAANwAAAAPAAAAAAAAAAAA&#10;AAAAAKECAABkcnMvZG93bnJldi54bWxQSwUGAAAAAAQABAD5AAAAkgMAAAAA&#10;"/>
                    </v:group>
                  </w:pict>
                </mc:Fallback>
              </mc:AlternateContent>
            </w:r>
            <w:r w:rsidR="00A7697F">
              <w:rPr>
                <w:rFonts w:ascii="Calibri" w:hAnsi="Calibri"/>
                <w:color w:val="000000"/>
              </w:rPr>
              <w:t>(11m)</w:t>
            </w:r>
          </w:p>
        </w:tc>
        <w:tc>
          <w:tcPr>
            <w:tcW w:w="1239" w:type="dxa"/>
            <w:tcBorders>
              <w:top w:val="single" w:sz="4" w:space="0" w:color="auto"/>
              <w:left w:val="nil"/>
              <w:bottom w:val="single" w:sz="4" w:space="0" w:color="auto"/>
              <w:right w:val="single" w:sz="4" w:space="0" w:color="000000"/>
            </w:tcBorders>
            <w:shd w:val="clear" w:color="auto" w:fill="auto"/>
            <w:noWrap/>
            <w:vAlign w:val="center"/>
            <w:hideMark/>
          </w:tcPr>
          <w:p w14:paraId="6E293306" w14:textId="77777777" w:rsidR="00A7697F" w:rsidRDefault="00A7697F" w:rsidP="00BC0705">
            <w:pPr>
              <w:spacing w:before="40" w:after="40"/>
              <w:jc w:val="center"/>
              <w:rPr>
                <w:rFonts w:ascii="Calibri" w:hAnsi="Calibri"/>
                <w:color w:val="000000"/>
              </w:rPr>
            </w:pPr>
            <w:r>
              <w:rPr>
                <w:rFonts w:ascii="Calibri" w:hAnsi="Calibri"/>
                <w:color w:val="000000"/>
              </w:rPr>
              <w:t>(10.5m)</w:t>
            </w:r>
          </w:p>
        </w:tc>
        <w:tc>
          <w:tcPr>
            <w:tcW w:w="1239" w:type="dxa"/>
            <w:tcBorders>
              <w:top w:val="nil"/>
              <w:left w:val="nil"/>
              <w:bottom w:val="single" w:sz="4" w:space="0" w:color="auto"/>
              <w:right w:val="single" w:sz="4" w:space="0" w:color="auto"/>
            </w:tcBorders>
            <w:shd w:val="clear" w:color="auto" w:fill="auto"/>
            <w:noWrap/>
            <w:vAlign w:val="center"/>
            <w:hideMark/>
          </w:tcPr>
          <w:p w14:paraId="3D975DF2" w14:textId="77777777" w:rsidR="00A7697F" w:rsidRDefault="00A7697F" w:rsidP="00BC0705">
            <w:pPr>
              <w:spacing w:before="40" w:after="40"/>
              <w:jc w:val="center"/>
              <w:rPr>
                <w:rFonts w:ascii="Calibri" w:hAnsi="Calibri"/>
                <w:color w:val="000000"/>
              </w:rPr>
            </w:pPr>
            <w:r>
              <w:rPr>
                <w:rFonts w:ascii="Calibri" w:hAnsi="Calibri"/>
                <w:color w:val="000000"/>
              </w:rPr>
              <w:t>(7m)</w:t>
            </w:r>
          </w:p>
        </w:tc>
        <w:tc>
          <w:tcPr>
            <w:tcW w:w="1238" w:type="dxa"/>
            <w:tcBorders>
              <w:top w:val="nil"/>
              <w:left w:val="nil"/>
              <w:bottom w:val="single" w:sz="4" w:space="0" w:color="auto"/>
              <w:right w:val="single" w:sz="4" w:space="0" w:color="auto"/>
            </w:tcBorders>
            <w:shd w:val="clear" w:color="auto" w:fill="auto"/>
            <w:noWrap/>
            <w:vAlign w:val="center"/>
            <w:hideMark/>
          </w:tcPr>
          <w:p w14:paraId="72FBF4FD" w14:textId="77777777" w:rsidR="00A7697F" w:rsidRDefault="00A7697F" w:rsidP="00BC0705">
            <w:pPr>
              <w:spacing w:before="40" w:after="40"/>
              <w:jc w:val="center"/>
              <w:rPr>
                <w:rFonts w:ascii="Calibri" w:hAnsi="Calibri"/>
                <w:color w:val="000000"/>
              </w:rPr>
            </w:pPr>
            <w:r>
              <w:rPr>
                <w:rFonts w:ascii="Calibri" w:hAnsi="Calibri"/>
                <w:color w:val="000000"/>
              </w:rPr>
              <w:t>(7m)</w:t>
            </w:r>
          </w:p>
        </w:tc>
        <w:tc>
          <w:tcPr>
            <w:tcW w:w="1239" w:type="dxa"/>
            <w:tcBorders>
              <w:top w:val="nil"/>
              <w:left w:val="nil"/>
              <w:bottom w:val="single" w:sz="4" w:space="0" w:color="auto"/>
              <w:right w:val="single" w:sz="4" w:space="0" w:color="auto"/>
            </w:tcBorders>
            <w:shd w:val="clear" w:color="auto" w:fill="auto"/>
            <w:noWrap/>
            <w:vAlign w:val="center"/>
            <w:hideMark/>
          </w:tcPr>
          <w:p w14:paraId="46F27337" w14:textId="77777777" w:rsidR="00A7697F" w:rsidRDefault="00A7697F" w:rsidP="00BC0705">
            <w:pPr>
              <w:spacing w:before="40" w:after="40"/>
              <w:jc w:val="center"/>
              <w:rPr>
                <w:rFonts w:ascii="Calibri" w:hAnsi="Calibri"/>
                <w:color w:val="000000"/>
              </w:rPr>
            </w:pPr>
            <w:r>
              <w:rPr>
                <w:rFonts w:ascii="Calibri" w:hAnsi="Calibri"/>
                <w:color w:val="000000"/>
              </w:rPr>
              <w:t>(16m)</w:t>
            </w:r>
          </w:p>
        </w:tc>
        <w:tc>
          <w:tcPr>
            <w:tcW w:w="1239" w:type="dxa"/>
            <w:tcBorders>
              <w:top w:val="nil"/>
              <w:left w:val="nil"/>
              <w:bottom w:val="single" w:sz="4" w:space="0" w:color="auto"/>
              <w:right w:val="single" w:sz="4" w:space="0" w:color="auto"/>
            </w:tcBorders>
            <w:shd w:val="clear" w:color="auto" w:fill="auto"/>
            <w:noWrap/>
            <w:vAlign w:val="center"/>
            <w:hideMark/>
          </w:tcPr>
          <w:p w14:paraId="5E3ACEA2" w14:textId="77777777" w:rsidR="00A7697F" w:rsidRDefault="00A7697F" w:rsidP="00BC0705">
            <w:pPr>
              <w:spacing w:before="40" w:after="40"/>
              <w:jc w:val="center"/>
              <w:rPr>
                <w:rFonts w:ascii="Calibri" w:hAnsi="Calibri"/>
                <w:color w:val="000000"/>
              </w:rPr>
            </w:pPr>
            <w:r>
              <w:rPr>
                <w:rFonts w:ascii="Calibri" w:hAnsi="Calibri"/>
                <w:color w:val="000000"/>
              </w:rPr>
              <w:t>(17m)</w:t>
            </w:r>
          </w:p>
        </w:tc>
        <w:tc>
          <w:tcPr>
            <w:tcW w:w="1239" w:type="dxa"/>
            <w:tcBorders>
              <w:top w:val="nil"/>
              <w:left w:val="nil"/>
              <w:bottom w:val="single" w:sz="4" w:space="0" w:color="auto"/>
              <w:right w:val="single" w:sz="4" w:space="0" w:color="auto"/>
            </w:tcBorders>
            <w:shd w:val="clear" w:color="auto" w:fill="auto"/>
            <w:noWrap/>
            <w:vAlign w:val="center"/>
            <w:hideMark/>
          </w:tcPr>
          <w:p w14:paraId="11160BE6" w14:textId="77777777" w:rsidR="00A7697F" w:rsidRDefault="00A7697F" w:rsidP="00BC0705">
            <w:pPr>
              <w:spacing w:before="40" w:after="40"/>
              <w:jc w:val="center"/>
              <w:rPr>
                <w:rFonts w:ascii="Calibri" w:hAnsi="Calibri"/>
                <w:color w:val="000000"/>
              </w:rPr>
            </w:pPr>
            <w:r>
              <w:rPr>
                <w:rFonts w:ascii="Calibri" w:hAnsi="Calibri"/>
                <w:color w:val="000000"/>
              </w:rPr>
              <w:t>(9m)</w:t>
            </w:r>
          </w:p>
        </w:tc>
        <w:tc>
          <w:tcPr>
            <w:tcW w:w="1200" w:type="dxa"/>
            <w:tcBorders>
              <w:top w:val="nil"/>
              <w:left w:val="nil"/>
              <w:bottom w:val="nil"/>
              <w:right w:val="nil"/>
            </w:tcBorders>
            <w:shd w:val="clear" w:color="auto" w:fill="auto"/>
            <w:noWrap/>
            <w:vAlign w:val="center"/>
            <w:hideMark/>
          </w:tcPr>
          <w:p w14:paraId="15D33160" w14:textId="77777777" w:rsidR="00A7697F" w:rsidRDefault="00A7697F" w:rsidP="00BC0705">
            <w:pPr>
              <w:spacing w:before="40" w:after="40"/>
              <w:rPr>
                <w:rFonts w:ascii="Calibri" w:hAnsi="Calibri"/>
                <w:color w:val="000000"/>
              </w:rPr>
            </w:pPr>
          </w:p>
        </w:tc>
      </w:tr>
    </w:tbl>
    <w:p w14:paraId="1994FE71" w14:textId="77777777" w:rsidR="00EF3E52" w:rsidRDefault="005D4923" w:rsidP="00F137F8">
      <w:pPr>
        <w:spacing w:before="240"/>
        <w:jc w:val="center"/>
      </w:pPr>
      <w:r>
        <w:rPr>
          <w:noProof/>
          <w:lang w:val="fr-FR" w:eastAsia="fr-FR"/>
        </w:rPr>
        <w:drawing>
          <wp:inline distT="0" distB="0" distL="0" distR="0" wp14:anchorId="382A6BC4" wp14:editId="4E750A7B">
            <wp:extent cx="5943600" cy="2402840"/>
            <wp:effectExtent l="19050" t="1905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402840"/>
                    </a:xfrm>
                    <a:prstGeom prst="rect">
                      <a:avLst/>
                    </a:prstGeom>
                    <a:ln>
                      <a:solidFill>
                        <a:schemeClr val="tx1"/>
                      </a:solidFill>
                    </a:ln>
                  </pic:spPr>
                </pic:pic>
              </a:graphicData>
            </a:graphic>
          </wp:inline>
        </w:drawing>
      </w:r>
    </w:p>
    <w:p w14:paraId="03F201A2" w14:textId="77777777" w:rsidR="00E0415B" w:rsidRPr="00E0415B" w:rsidRDefault="00F137F8" w:rsidP="00E0415B">
      <w:pPr>
        <w:spacing w:after="0"/>
        <w:rPr>
          <w:i/>
        </w:rPr>
      </w:pPr>
      <w:r w:rsidRPr="00BC4B3A">
        <w:rPr>
          <w:i/>
        </w:rPr>
        <w:lastRenderedPageBreak/>
        <w:t>Table 5.</w:t>
      </w:r>
      <w:r>
        <w:rPr>
          <w:i/>
        </w:rPr>
        <w:t>5</w:t>
      </w:r>
      <w:r w:rsidRPr="00BC4B3A">
        <w:rPr>
          <w:i/>
        </w:rPr>
        <w:t xml:space="preserve"> </w:t>
      </w:r>
      <w:r>
        <w:rPr>
          <w:i/>
        </w:rPr>
        <w:t>Detailed</w:t>
      </w:r>
      <w:r w:rsidRPr="00BC4B3A">
        <w:rPr>
          <w:i/>
        </w:rPr>
        <w:t xml:space="preserve"> Sample</w:t>
      </w:r>
      <w:r>
        <w:rPr>
          <w:i/>
        </w:rPr>
        <w:t>s</w:t>
      </w:r>
      <w:r w:rsidRPr="00BC4B3A">
        <w:rPr>
          <w:i/>
        </w:rPr>
        <w:t xml:space="preserve">: </w:t>
      </w:r>
      <w:proofErr w:type="spellStart"/>
      <w:r w:rsidRPr="00BC4B3A">
        <w:rPr>
          <w:i/>
        </w:rPr>
        <w:t>Alteckendorf</w:t>
      </w:r>
      <w:proofErr w:type="spellEnd"/>
      <w:r w:rsidRPr="00BC4B3A">
        <w:rPr>
          <w:i/>
        </w:rPr>
        <w:t>)–</w:t>
      </w:r>
      <w:proofErr w:type="spellStart"/>
      <w:r>
        <w:rPr>
          <w:i/>
        </w:rPr>
        <w:t>Talweg</w:t>
      </w:r>
      <w:proofErr w:type="spellEnd"/>
      <w:r w:rsidRPr="00BC4B3A">
        <w:rPr>
          <w:i/>
        </w:rPr>
        <w:t xml:space="preserve"> (</w:t>
      </w:r>
      <w:r>
        <w:rPr>
          <w:i/>
        </w:rPr>
        <w:t>T</w:t>
      </w:r>
      <w:r w:rsidRPr="00BC4B3A">
        <w:rPr>
          <w:i/>
        </w:rPr>
        <w:t>)</w:t>
      </w:r>
      <w:r>
        <w:rPr>
          <w:i/>
        </w:rPr>
        <w:t>-Day number-</w:t>
      </w:r>
      <w:proofErr w:type="spellStart"/>
      <w:r>
        <w:rPr>
          <w:i/>
        </w:rPr>
        <w:t>PlotID</w:t>
      </w:r>
      <w:proofErr w:type="spellEnd"/>
      <w:r>
        <w:rPr>
          <w:i/>
        </w:rPr>
        <w:t>-Depth</w:t>
      </w:r>
    </w:p>
    <w:tbl>
      <w:tblPr>
        <w:tblW w:w="12220" w:type="dxa"/>
        <w:tblLayout w:type="fixed"/>
        <w:tblCellMar>
          <w:left w:w="0" w:type="dxa"/>
          <w:right w:w="0" w:type="dxa"/>
        </w:tblCellMar>
        <w:tblLook w:val="04A0" w:firstRow="1" w:lastRow="0" w:firstColumn="1" w:lastColumn="0" w:noHBand="0" w:noVBand="1"/>
      </w:tblPr>
      <w:tblGrid>
        <w:gridCol w:w="2840"/>
        <w:gridCol w:w="1383"/>
        <w:gridCol w:w="1383"/>
        <w:gridCol w:w="1384"/>
        <w:gridCol w:w="1383"/>
        <w:gridCol w:w="1383"/>
        <w:gridCol w:w="1384"/>
        <w:gridCol w:w="1080"/>
      </w:tblGrid>
      <w:tr w:rsidR="00A7697F" w14:paraId="563B4A9A" w14:textId="77777777" w:rsidTr="00BC0705">
        <w:trPr>
          <w:trHeight w:val="272"/>
        </w:trPr>
        <w:tc>
          <w:tcPr>
            <w:tcW w:w="2840" w:type="dxa"/>
            <w:tcBorders>
              <w:top w:val="single" w:sz="4" w:space="0" w:color="auto"/>
              <w:left w:val="single" w:sz="4" w:space="0" w:color="auto"/>
              <w:bottom w:val="single" w:sz="4" w:space="0" w:color="auto"/>
              <w:right w:val="single" w:sz="4" w:space="0" w:color="auto"/>
            </w:tcBorders>
            <w:shd w:val="clear" w:color="000000" w:fill="B8CCE4"/>
            <w:vAlign w:val="center"/>
            <w:hideMark/>
          </w:tcPr>
          <w:p w14:paraId="76354963" w14:textId="77777777" w:rsidR="00A7697F" w:rsidRDefault="00A7697F" w:rsidP="00BC0705">
            <w:pPr>
              <w:spacing w:before="40" w:after="40"/>
              <w:jc w:val="center"/>
              <w:rPr>
                <w:rFonts w:ascii="Calibri" w:hAnsi="Calibri"/>
                <w:color w:val="000000"/>
              </w:rPr>
            </w:pPr>
            <w:r>
              <w:rPr>
                <w:rFonts w:ascii="Calibri" w:hAnsi="Calibri"/>
                <w:color w:val="000000"/>
              </w:rPr>
              <w:t>Code Transect</w:t>
            </w:r>
          </w:p>
        </w:tc>
        <w:tc>
          <w:tcPr>
            <w:tcW w:w="8300" w:type="dxa"/>
            <w:gridSpan w:val="6"/>
            <w:tcBorders>
              <w:top w:val="single" w:sz="4" w:space="0" w:color="auto"/>
              <w:left w:val="nil"/>
              <w:bottom w:val="single" w:sz="4" w:space="0" w:color="auto"/>
              <w:right w:val="nil"/>
            </w:tcBorders>
            <w:shd w:val="clear" w:color="000000" w:fill="B8CCE4"/>
            <w:noWrap/>
            <w:vAlign w:val="center"/>
            <w:hideMark/>
          </w:tcPr>
          <w:p w14:paraId="754D5B3D" w14:textId="77777777" w:rsidR="00A7697F" w:rsidRDefault="00A7697F" w:rsidP="00BC0705">
            <w:pPr>
              <w:spacing w:before="40" w:after="40"/>
              <w:jc w:val="center"/>
              <w:rPr>
                <w:rFonts w:ascii="Calibri" w:hAnsi="Calibri"/>
                <w:color w:val="000000"/>
              </w:rPr>
            </w:pPr>
            <w:r>
              <w:rPr>
                <w:rFonts w:ascii="Calibri" w:hAnsi="Calibri"/>
                <w:color w:val="000000"/>
              </w:rPr>
              <w:t>Plot's Width [m]</w:t>
            </w:r>
          </w:p>
        </w:tc>
        <w:tc>
          <w:tcPr>
            <w:tcW w:w="1080" w:type="dxa"/>
            <w:tcBorders>
              <w:top w:val="single" w:sz="4" w:space="0" w:color="auto"/>
              <w:left w:val="single" w:sz="4" w:space="0" w:color="auto"/>
              <w:bottom w:val="single" w:sz="4" w:space="0" w:color="auto"/>
              <w:right w:val="single" w:sz="4" w:space="0" w:color="auto"/>
            </w:tcBorders>
            <w:shd w:val="clear" w:color="000000" w:fill="B8CCE4"/>
            <w:vAlign w:val="center"/>
            <w:hideMark/>
          </w:tcPr>
          <w:p w14:paraId="33B2322A" w14:textId="77777777" w:rsidR="00A7697F" w:rsidRDefault="00A7697F" w:rsidP="00BC0705">
            <w:pPr>
              <w:spacing w:before="40" w:after="40"/>
              <w:jc w:val="center"/>
              <w:rPr>
                <w:rFonts w:ascii="Calibri" w:hAnsi="Calibri"/>
                <w:b/>
                <w:bCs/>
                <w:color w:val="000000"/>
              </w:rPr>
            </w:pPr>
            <w:r>
              <w:rPr>
                <w:rFonts w:ascii="Calibri" w:hAnsi="Calibri"/>
                <w:b/>
                <w:bCs/>
                <w:color w:val="000000"/>
              </w:rPr>
              <w:t>Total</w:t>
            </w:r>
          </w:p>
        </w:tc>
      </w:tr>
      <w:tr w:rsidR="00A7697F" w14:paraId="68FD9699" w14:textId="77777777" w:rsidTr="00BC0705">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14:paraId="3BA9CB84" w14:textId="77777777" w:rsidR="00A7697F" w:rsidRDefault="00A7697F" w:rsidP="00BC0705">
            <w:pPr>
              <w:spacing w:before="40" w:after="40"/>
              <w:jc w:val="center"/>
              <w:rPr>
                <w:rFonts w:ascii="Calibri" w:hAnsi="Calibri"/>
                <w:color w:val="000000"/>
              </w:rPr>
            </w:pPr>
            <w:r>
              <w:rPr>
                <w:rFonts w:ascii="Calibri" w:hAnsi="Calibri"/>
                <w:color w:val="000000"/>
              </w:rPr>
              <w:t>A-T-(I,II,III,IV)-(Plot#)-D3/D20</w:t>
            </w:r>
          </w:p>
        </w:tc>
        <w:tc>
          <w:tcPr>
            <w:tcW w:w="1383" w:type="dxa"/>
            <w:tcBorders>
              <w:top w:val="nil"/>
              <w:left w:val="nil"/>
              <w:bottom w:val="single" w:sz="4" w:space="0" w:color="auto"/>
              <w:right w:val="single" w:sz="4" w:space="0" w:color="auto"/>
            </w:tcBorders>
            <w:shd w:val="clear" w:color="auto" w:fill="auto"/>
            <w:noWrap/>
            <w:vAlign w:val="bottom"/>
            <w:hideMark/>
          </w:tcPr>
          <w:p w14:paraId="7BF14B0F" w14:textId="77777777" w:rsidR="00A7697F" w:rsidRDefault="00A7697F" w:rsidP="00BC0705">
            <w:pPr>
              <w:spacing w:before="40" w:after="40"/>
              <w:jc w:val="center"/>
              <w:rPr>
                <w:rFonts w:ascii="Calibri" w:hAnsi="Calibri"/>
                <w:color w:val="000000"/>
              </w:rPr>
            </w:pPr>
            <w:r>
              <w:rPr>
                <w:rFonts w:ascii="Calibri" w:hAnsi="Calibri"/>
                <w:color w:val="000000"/>
              </w:rPr>
              <w:t>96,50</w:t>
            </w:r>
          </w:p>
        </w:tc>
        <w:tc>
          <w:tcPr>
            <w:tcW w:w="1383" w:type="dxa"/>
            <w:tcBorders>
              <w:top w:val="single" w:sz="4" w:space="0" w:color="auto"/>
              <w:left w:val="nil"/>
              <w:bottom w:val="single" w:sz="4" w:space="0" w:color="auto"/>
              <w:right w:val="single" w:sz="4" w:space="0" w:color="000000"/>
            </w:tcBorders>
            <w:shd w:val="clear" w:color="auto" w:fill="auto"/>
            <w:noWrap/>
            <w:vAlign w:val="bottom"/>
            <w:hideMark/>
          </w:tcPr>
          <w:p w14:paraId="72D982EB" w14:textId="77777777" w:rsidR="00A7697F" w:rsidRDefault="00A7697F" w:rsidP="00BC0705">
            <w:pPr>
              <w:spacing w:before="40" w:after="40"/>
              <w:jc w:val="center"/>
              <w:rPr>
                <w:rFonts w:ascii="Calibri" w:hAnsi="Calibri"/>
                <w:color w:val="000000"/>
              </w:rPr>
            </w:pPr>
            <w:r>
              <w:rPr>
                <w:rFonts w:ascii="Calibri" w:hAnsi="Calibri"/>
                <w:color w:val="000000"/>
              </w:rPr>
              <w:t>73,6</w:t>
            </w:r>
          </w:p>
        </w:tc>
        <w:tc>
          <w:tcPr>
            <w:tcW w:w="1384" w:type="dxa"/>
            <w:tcBorders>
              <w:top w:val="nil"/>
              <w:left w:val="nil"/>
              <w:bottom w:val="single" w:sz="4" w:space="0" w:color="auto"/>
              <w:right w:val="single" w:sz="4" w:space="0" w:color="auto"/>
            </w:tcBorders>
            <w:shd w:val="clear" w:color="auto" w:fill="auto"/>
            <w:noWrap/>
            <w:vAlign w:val="center"/>
            <w:hideMark/>
          </w:tcPr>
          <w:p w14:paraId="1D8076F8" w14:textId="77777777" w:rsidR="00A7697F" w:rsidRDefault="00A7697F" w:rsidP="00BC0705">
            <w:pPr>
              <w:spacing w:before="40" w:after="40"/>
              <w:jc w:val="center"/>
              <w:rPr>
                <w:rFonts w:ascii="Calibri" w:hAnsi="Calibri"/>
                <w:color w:val="000000"/>
              </w:rPr>
            </w:pPr>
            <w:r>
              <w:rPr>
                <w:rFonts w:ascii="Calibri" w:hAnsi="Calibri"/>
                <w:color w:val="000000"/>
              </w:rPr>
              <w:t>43,80</w:t>
            </w:r>
          </w:p>
        </w:tc>
        <w:tc>
          <w:tcPr>
            <w:tcW w:w="1383" w:type="dxa"/>
            <w:tcBorders>
              <w:top w:val="nil"/>
              <w:left w:val="nil"/>
              <w:bottom w:val="single" w:sz="4" w:space="0" w:color="auto"/>
              <w:right w:val="single" w:sz="4" w:space="0" w:color="auto"/>
            </w:tcBorders>
            <w:shd w:val="clear" w:color="auto" w:fill="auto"/>
            <w:noWrap/>
            <w:vAlign w:val="center"/>
            <w:hideMark/>
          </w:tcPr>
          <w:p w14:paraId="6460DCD6" w14:textId="77777777" w:rsidR="00A7697F" w:rsidRDefault="00A7697F" w:rsidP="00BC0705">
            <w:pPr>
              <w:spacing w:before="40" w:after="40"/>
              <w:jc w:val="center"/>
              <w:rPr>
                <w:rFonts w:ascii="Calibri" w:hAnsi="Calibri"/>
                <w:color w:val="000000"/>
              </w:rPr>
            </w:pPr>
            <w:r>
              <w:rPr>
                <w:rFonts w:ascii="Calibri" w:hAnsi="Calibri"/>
                <w:color w:val="000000"/>
              </w:rPr>
              <w:t>35,80</w:t>
            </w:r>
          </w:p>
        </w:tc>
        <w:tc>
          <w:tcPr>
            <w:tcW w:w="1383" w:type="dxa"/>
            <w:tcBorders>
              <w:top w:val="nil"/>
              <w:left w:val="nil"/>
              <w:bottom w:val="single" w:sz="4" w:space="0" w:color="auto"/>
              <w:right w:val="single" w:sz="4" w:space="0" w:color="auto"/>
            </w:tcBorders>
            <w:shd w:val="clear" w:color="auto" w:fill="auto"/>
            <w:noWrap/>
            <w:vAlign w:val="center"/>
            <w:hideMark/>
          </w:tcPr>
          <w:p w14:paraId="7304E84A" w14:textId="77777777" w:rsidR="00A7697F" w:rsidRDefault="00A7697F" w:rsidP="00BC0705">
            <w:pPr>
              <w:spacing w:before="40" w:after="40"/>
              <w:jc w:val="center"/>
              <w:rPr>
                <w:rFonts w:ascii="Calibri" w:hAnsi="Calibri"/>
                <w:color w:val="000000"/>
              </w:rPr>
            </w:pPr>
            <w:r>
              <w:rPr>
                <w:rFonts w:ascii="Calibri" w:hAnsi="Calibri"/>
                <w:color w:val="000000"/>
              </w:rPr>
              <w:t>117,00</w:t>
            </w:r>
          </w:p>
        </w:tc>
        <w:tc>
          <w:tcPr>
            <w:tcW w:w="1384" w:type="dxa"/>
            <w:tcBorders>
              <w:top w:val="nil"/>
              <w:left w:val="nil"/>
              <w:bottom w:val="single" w:sz="4" w:space="0" w:color="auto"/>
              <w:right w:val="single" w:sz="4" w:space="0" w:color="auto"/>
            </w:tcBorders>
            <w:shd w:val="clear" w:color="auto" w:fill="auto"/>
            <w:noWrap/>
            <w:vAlign w:val="center"/>
            <w:hideMark/>
          </w:tcPr>
          <w:p w14:paraId="1E5043F7" w14:textId="77777777" w:rsidR="00A7697F" w:rsidRDefault="00A7697F" w:rsidP="00BC0705">
            <w:pPr>
              <w:spacing w:before="40" w:after="40"/>
              <w:jc w:val="center"/>
              <w:rPr>
                <w:rFonts w:ascii="Calibri" w:hAnsi="Calibri"/>
                <w:color w:val="000000"/>
              </w:rPr>
            </w:pPr>
            <w:r>
              <w:rPr>
                <w:rFonts w:ascii="Calibri" w:hAnsi="Calibri"/>
                <w:color w:val="000000"/>
              </w:rPr>
              <w:t>135,80</w:t>
            </w:r>
          </w:p>
        </w:tc>
        <w:tc>
          <w:tcPr>
            <w:tcW w:w="1080" w:type="dxa"/>
            <w:tcBorders>
              <w:top w:val="nil"/>
              <w:left w:val="nil"/>
              <w:bottom w:val="single" w:sz="4" w:space="0" w:color="auto"/>
              <w:right w:val="single" w:sz="4" w:space="0" w:color="auto"/>
            </w:tcBorders>
            <w:shd w:val="clear" w:color="000000" w:fill="F2F2F2"/>
            <w:vAlign w:val="center"/>
            <w:hideMark/>
          </w:tcPr>
          <w:p w14:paraId="084C0F8F" w14:textId="77777777" w:rsidR="00A7697F" w:rsidRDefault="00A7697F" w:rsidP="00BC0705">
            <w:pPr>
              <w:spacing w:before="40" w:after="40"/>
              <w:jc w:val="center"/>
              <w:rPr>
                <w:rFonts w:ascii="Calibri" w:hAnsi="Calibri"/>
                <w:b/>
                <w:bCs/>
                <w:color w:val="000000"/>
              </w:rPr>
            </w:pPr>
            <w:r>
              <w:rPr>
                <w:rFonts w:ascii="Calibri" w:hAnsi="Calibri"/>
                <w:b/>
                <w:bCs/>
                <w:color w:val="000000"/>
              </w:rPr>
              <w:t>502,5</w:t>
            </w:r>
          </w:p>
        </w:tc>
      </w:tr>
      <w:tr w:rsidR="00A7697F" w14:paraId="0965AFB0" w14:textId="77777777" w:rsidTr="00BC0705">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14:paraId="63874784" w14:textId="77777777" w:rsidR="00A7697F" w:rsidRDefault="00A7697F" w:rsidP="00BC0705">
            <w:pPr>
              <w:spacing w:before="40" w:after="40"/>
              <w:jc w:val="center"/>
              <w:rPr>
                <w:rFonts w:ascii="Calibri" w:hAnsi="Calibri"/>
                <w:color w:val="000000"/>
              </w:rPr>
            </w:pPr>
            <w:r>
              <w:rPr>
                <w:rFonts w:ascii="Calibri" w:hAnsi="Calibri"/>
                <w:color w:val="000000"/>
              </w:rPr>
              <w:t>Distance % of Transect</w:t>
            </w:r>
          </w:p>
        </w:tc>
        <w:tc>
          <w:tcPr>
            <w:tcW w:w="1383" w:type="dxa"/>
            <w:tcBorders>
              <w:top w:val="nil"/>
              <w:left w:val="nil"/>
              <w:bottom w:val="single" w:sz="4" w:space="0" w:color="auto"/>
              <w:right w:val="single" w:sz="4" w:space="0" w:color="auto"/>
            </w:tcBorders>
            <w:shd w:val="clear" w:color="auto" w:fill="auto"/>
            <w:noWrap/>
            <w:vAlign w:val="bottom"/>
            <w:hideMark/>
          </w:tcPr>
          <w:p w14:paraId="57CF8E49" w14:textId="77777777" w:rsidR="00A7697F" w:rsidRDefault="00A7697F" w:rsidP="00BC0705">
            <w:pPr>
              <w:spacing w:before="40" w:after="40"/>
              <w:jc w:val="center"/>
              <w:rPr>
                <w:rFonts w:ascii="Calibri" w:hAnsi="Calibri"/>
                <w:color w:val="000000"/>
              </w:rPr>
            </w:pPr>
            <w:r>
              <w:rPr>
                <w:rFonts w:ascii="Calibri" w:hAnsi="Calibri"/>
                <w:color w:val="000000"/>
              </w:rPr>
              <w:t>19,2%</w:t>
            </w:r>
          </w:p>
        </w:tc>
        <w:tc>
          <w:tcPr>
            <w:tcW w:w="1383" w:type="dxa"/>
            <w:tcBorders>
              <w:top w:val="single" w:sz="4" w:space="0" w:color="auto"/>
              <w:left w:val="nil"/>
              <w:bottom w:val="single" w:sz="4" w:space="0" w:color="auto"/>
              <w:right w:val="single" w:sz="4" w:space="0" w:color="000000"/>
            </w:tcBorders>
            <w:shd w:val="clear" w:color="auto" w:fill="auto"/>
            <w:noWrap/>
            <w:vAlign w:val="bottom"/>
            <w:hideMark/>
          </w:tcPr>
          <w:p w14:paraId="50925F9C" w14:textId="77777777" w:rsidR="00A7697F" w:rsidRDefault="00A7697F" w:rsidP="00BC0705">
            <w:pPr>
              <w:spacing w:before="40" w:after="40"/>
              <w:jc w:val="center"/>
              <w:rPr>
                <w:rFonts w:ascii="Calibri" w:hAnsi="Calibri"/>
                <w:color w:val="000000"/>
              </w:rPr>
            </w:pPr>
            <w:r>
              <w:rPr>
                <w:rFonts w:ascii="Calibri" w:hAnsi="Calibri"/>
                <w:color w:val="000000"/>
              </w:rPr>
              <w:t>14,6%</w:t>
            </w:r>
          </w:p>
        </w:tc>
        <w:tc>
          <w:tcPr>
            <w:tcW w:w="1384" w:type="dxa"/>
            <w:tcBorders>
              <w:top w:val="nil"/>
              <w:left w:val="nil"/>
              <w:bottom w:val="single" w:sz="4" w:space="0" w:color="auto"/>
              <w:right w:val="single" w:sz="4" w:space="0" w:color="auto"/>
            </w:tcBorders>
            <w:shd w:val="clear" w:color="auto" w:fill="auto"/>
            <w:noWrap/>
            <w:vAlign w:val="bottom"/>
            <w:hideMark/>
          </w:tcPr>
          <w:p w14:paraId="1A6ABC64" w14:textId="77777777" w:rsidR="00A7697F" w:rsidRDefault="00A7697F" w:rsidP="00BC0705">
            <w:pPr>
              <w:spacing w:before="40" w:after="40"/>
              <w:jc w:val="center"/>
              <w:rPr>
                <w:rFonts w:ascii="Calibri" w:hAnsi="Calibri"/>
                <w:color w:val="000000"/>
              </w:rPr>
            </w:pPr>
            <w:r>
              <w:rPr>
                <w:rFonts w:ascii="Calibri" w:hAnsi="Calibri"/>
                <w:color w:val="000000"/>
              </w:rPr>
              <w:t>8,7%</w:t>
            </w:r>
          </w:p>
        </w:tc>
        <w:tc>
          <w:tcPr>
            <w:tcW w:w="1383" w:type="dxa"/>
            <w:tcBorders>
              <w:top w:val="nil"/>
              <w:left w:val="nil"/>
              <w:bottom w:val="single" w:sz="4" w:space="0" w:color="auto"/>
              <w:right w:val="single" w:sz="4" w:space="0" w:color="auto"/>
            </w:tcBorders>
            <w:shd w:val="clear" w:color="auto" w:fill="auto"/>
            <w:noWrap/>
            <w:vAlign w:val="bottom"/>
            <w:hideMark/>
          </w:tcPr>
          <w:p w14:paraId="0BC9FE35" w14:textId="77777777" w:rsidR="00A7697F" w:rsidRDefault="00A7697F" w:rsidP="00BC0705">
            <w:pPr>
              <w:spacing w:before="40" w:after="40"/>
              <w:jc w:val="center"/>
              <w:rPr>
                <w:rFonts w:ascii="Calibri" w:hAnsi="Calibri"/>
                <w:color w:val="000000"/>
              </w:rPr>
            </w:pPr>
            <w:r>
              <w:rPr>
                <w:rFonts w:ascii="Calibri" w:hAnsi="Calibri"/>
                <w:color w:val="000000"/>
              </w:rPr>
              <w:t>7,1%</w:t>
            </w:r>
          </w:p>
        </w:tc>
        <w:tc>
          <w:tcPr>
            <w:tcW w:w="1383" w:type="dxa"/>
            <w:tcBorders>
              <w:top w:val="nil"/>
              <w:left w:val="nil"/>
              <w:bottom w:val="single" w:sz="4" w:space="0" w:color="auto"/>
              <w:right w:val="single" w:sz="4" w:space="0" w:color="auto"/>
            </w:tcBorders>
            <w:shd w:val="clear" w:color="auto" w:fill="auto"/>
            <w:noWrap/>
            <w:vAlign w:val="bottom"/>
            <w:hideMark/>
          </w:tcPr>
          <w:p w14:paraId="5F29DB5E" w14:textId="77777777" w:rsidR="00A7697F" w:rsidRDefault="00A7697F" w:rsidP="00BC0705">
            <w:pPr>
              <w:spacing w:before="40" w:after="40"/>
              <w:jc w:val="center"/>
              <w:rPr>
                <w:rFonts w:ascii="Calibri" w:hAnsi="Calibri"/>
                <w:color w:val="000000"/>
              </w:rPr>
            </w:pPr>
            <w:r>
              <w:rPr>
                <w:rFonts w:ascii="Calibri" w:hAnsi="Calibri"/>
                <w:color w:val="000000"/>
              </w:rPr>
              <w:t>23,3%</w:t>
            </w:r>
          </w:p>
        </w:tc>
        <w:tc>
          <w:tcPr>
            <w:tcW w:w="1384" w:type="dxa"/>
            <w:tcBorders>
              <w:top w:val="nil"/>
              <w:left w:val="nil"/>
              <w:bottom w:val="single" w:sz="4" w:space="0" w:color="auto"/>
              <w:right w:val="single" w:sz="4" w:space="0" w:color="auto"/>
            </w:tcBorders>
            <w:shd w:val="clear" w:color="auto" w:fill="auto"/>
            <w:noWrap/>
            <w:vAlign w:val="bottom"/>
            <w:hideMark/>
          </w:tcPr>
          <w:p w14:paraId="63D1941E" w14:textId="77777777" w:rsidR="00A7697F" w:rsidRDefault="00A7697F" w:rsidP="00BC0705">
            <w:pPr>
              <w:spacing w:before="40" w:after="40"/>
              <w:jc w:val="center"/>
              <w:rPr>
                <w:rFonts w:ascii="Calibri" w:hAnsi="Calibri"/>
                <w:color w:val="000000"/>
              </w:rPr>
            </w:pPr>
            <w:r>
              <w:rPr>
                <w:rFonts w:ascii="Calibri" w:hAnsi="Calibri"/>
                <w:color w:val="000000"/>
              </w:rPr>
              <w:t>27,0%</w:t>
            </w:r>
          </w:p>
        </w:tc>
        <w:tc>
          <w:tcPr>
            <w:tcW w:w="1080" w:type="dxa"/>
            <w:tcBorders>
              <w:top w:val="nil"/>
              <w:left w:val="nil"/>
              <w:bottom w:val="single" w:sz="4" w:space="0" w:color="auto"/>
              <w:right w:val="single" w:sz="4" w:space="0" w:color="auto"/>
            </w:tcBorders>
            <w:shd w:val="clear" w:color="000000" w:fill="F2F2F2"/>
            <w:vAlign w:val="center"/>
            <w:hideMark/>
          </w:tcPr>
          <w:p w14:paraId="7A2C1D1C" w14:textId="77777777" w:rsidR="00A7697F" w:rsidRDefault="00A7697F" w:rsidP="00BC0705">
            <w:pPr>
              <w:spacing w:before="40" w:after="40"/>
              <w:jc w:val="center"/>
              <w:rPr>
                <w:rFonts w:ascii="Calibri" w:hAnsi="Calibri"/>
                <w:b/>
                <w:bCs/>
                <w:color w:val="000000"/>
              </w:rPr>
            </w:pPr>
            <w:r>
              <w:rPr>
                <w:rFonts w:ascii="Calibri" w:hAnsi="Calibri"/>
                <w:b/>
                <w:bCs/>
                <w:color w:val="000000"/>
              </w:rPr>
              <w:t>100%</w:t>
            </w:r>
          </w:p>
        </w:tc>
      </w:tr>
      <w:tr w:rsidR="00A7697F" w14:paraId="5F981E2F" w14:textId="77777777" w:rsidTr="00BC0705">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14:paraId="1D11B7CD" w14:textId="77777777" w:rsidR="00A7697F" w:rsidRDefault="00A7697F" w:rsidP="00BC0705">
            <w:pPr>
              <w:spacing w:before="40" w:after="40"/>
              <w:jc w:val="center"/>
              <w:rPr>
                <w:rFonts w:ascii="Calibri" w:hAnsi="Calibri"/>
                <w:color w:val="000000"/>
              </w:rPr>
            </w:pPr>
            <w:r>
              <w:rPr>
                <w:rFonts w:ascii="Calibri" w:hAnsi="Calibri"/>
                <w:color w:val="000000"/>
              </w:rPr>
              <w:t>Sampling Centers</w:t>
            </w:r>
          </w:p>
        </w:tc>
        <w:tc>
          <w:tcPr>
            <w:tcW w:w="1383" w:type="dxa"/>
            <w:tcBorders>
              <w:top w:val="nil"/>
              <w:left w:val="nil"/>
              <w:bottom w:val="single" w:sz="4" w:space="0" w:color="auto"/>
              <w:right w:val="single" w:sz="4" w:space="0" w:color="auto"/>
            </w:tcBorders>
            <w:shd w:val="clear" w:color="auto" w:fill="auto"/>
            <w:noWrap/>
            <w:vAlign w:val="bottom"/>
            <w:hideMark/>
          </w:tcPr>
          <w:p w14:paraId="4BC4E42D" w14:textId="77777777" w:rsidR="00A7697F" w:rsidRDefault="00A7697F" w:rsidP="00BC0705">
            <w:pPr>
              <w:spacing w:before="40" w:after="40"/>
              <w:jc w:val="center"/>
              <w:rPr>
                <w:rFonts w:ascii="Calibri" w:hAnsi="Calibri"/>
                <w:b/>
                <w:bCs/>
                <w:color w:val="000000"/>
              </w:rPr>
            </w:pPr>
            <w:r>
              <w:rPr>
                <w:rFonts w:ascii="Calibri" w:hAnsi="Calibri"/>
                <w:b/>
                <w:bCs/>
                <w:color w:val="000000"/>
              </w:rPr>
              <w:t>5</w:t>
            </w:r>
          </w:p>
        </w:tc>
        <w:tc>
          <w:tcPr>
            <w:tcW w:w="1383" w:type="dxa"/>
            <w:tcBorders>
              <w:top w:val="single" w:sz="4" w:space="0" w:color="auto"/>
              <w:left w:val="nil"/>
              <w:bottom w:val="single" w:sz="4" w:space="0" w:color="auto"/>
              <w:right w:val="single" w:sz="4" w:space="0" w:color="000000"/>
            </w:tcBorders>
            <w:shd w:val="clear" w:color="auto" w:fill="auto"/>
            <w:noWrap/>
            <w:vAlign w:val="bottom"/>
            <w:hideMark/>
          </w:tcPr>
          <w:p w14:paraId="5B726EBC" w14:textId="77777777" w:rsidR="00A7697F" w:rsidRDefault="00A7697F" w:rsidP="00BC0705">
            <w:pPr>
              <w:spacing w:before="40" w:after="40"/>
              <w:jc w:val="center"/>
              <w:rPr>
                <w:rFonts w:ascii="Calibri" w:hAnsi="Calibri"/>
                <w:b/>
                <w:bCs/>
                <w:color w:val="000000"/>
              </w:rPr>
            </w:pPr>
            <w:r>
              <w:rPr>
                <w:rFonts w:ascii="Calibri" w:hAnsi="Calibri"/>
                <w:b/>
                <w:bCs/>
                <w:color w:val="000000"/>
              </w:rPr>
              <w:t>5</w:t>
            </w:r>
          </w:p>
        </w:tc>
        <w:tc>
          <w:tcPr>
            <w:tcW w:w="1384" w:type="dxa"/>
            <w:tcBorders>
              <w:top w:val="nil"/>
              <w:left w:val="nil"/>
              <w:bottom w:val="single" w:sz="4" w:space="0" w:color="auto"/>
              <w:right w:val="single" w:sz="4" w:space="0" w:color="auto"/>
            </w:tcBorders>
            <w:shd w:val="clear" w:color="auto" w:fill="auto"/>
            <w:noWrap/>
            <w:vAlign w:val="bottom"/>
            <w:hideMark/>
          </w:tcPr>
          <w:p w14:paraId="500EFAB6" w14:textId="77777777" w:rsidR="00A7697F" w:rsidRDefault="00A7697F" w:rsidP="00BC0705">
            <w:pPr>
              <w:spacing w:before="40" w:after="40"/>
              <w:jc w:val="center"/>
              <w:rPr>
                <w:rFonts w:ascii="Calibri" w:hAnsi="Calibri"/>
                <w:b/>
                <w:bCs/>
                <w:color w:val="000000"/>
              </w:rPr>
            </w:pPr>
            <w:r>
              <w:rPr>
                <w:rFonts w:ascii="Calibri" w:hAnsi="Calibri"/>
                <w:b/>
                <w:bCs/>
                <w:color w:val="000000"/>
              </w:rPr>
              <w:t>4</w:t>
            </w:r>
          </w:p>
        </w:tc>
        <w:tc>
          <w:tcPr>
            <w:tcW w:w="1383" w:type="dxa"/>
            <w:tcBorders>
              <w:top w:val="nil"/>
              <w:left w:val="nil"/>
              <w:bottom w:val="single" w:sz="4" w:space="0" w:color="auto"/>
              <w:right w:val="single" w:sz="4" w:space="0" w:color="auto"/>
            </w:tcBorders>
            <w:shd w:val="clear" w:color="auto" w:fill="auto"/>
            <w:noWrap/>
            <w:vAlign w:val="bottom"/>
            <w:hideMark/>
          </w:tcPr>
          <w:p w14:paraId="69B4FED7" w14:textId="77777777" w:rsidR="00A7697F" w:rsidRDefault="00A7697F" w:rsidP="00BC0705">
            <w:pPr>
              <w:spacing w:before="40" w:after="40"/>
              <w:jc w:val="center"/>
              <w:rPr>
                <w:rFonts w:ascii="Calibri" w:hAnsi="Calibri"/>
                <w:b/>
                <w:bCs/>
                <w:color w:val="000000"/>
              </w:rPr>
            </w:pPr>
            <w:r>
              <w:rPr>
                <w:rFonts w:ascii="Calibri" w:hAnsi="Calibri"/>
                <w:b/>
                <w:bCs/>
                <w:color w:val="000000"/>
              </w:rPr>
              <w:t>4</w:t>
            </w:r>
          </w:p>
        </w:tc>
        <w:tc>
          <w:tcPr>
            <w:tcW w:w="1383" w:type="dxa"/>
            <w:tcBorders>
              <w:top w:val="nil"/>
              <w:left w:val="nil"/>
              <w:bottom w:val="single" w:sz="4" w:space="0" w:color="auto"/>
              <w:right w:val="single" w:sz="4" w:space="0" w:color="auto"/>
            </w:tcBorders>
            <w:shd w:val="clear" w:color="auto" w:fill="auto"/>
            <w:noWrap/>
            <w:vAlign w:val="bottom"/>
            <w:hideMark/>
          </w:tcPr>
          <w:p w14:paraId="5FA17F6E" w14:textId="77777777" w:rsidR="00A7697F" w:rsidRDefault="00A7697F" w:rsidP="00BC0705">
            <w:pPr>
              <w:spacing w:before="40" w:after="40"/>
              <w:jc w:val="center"/>
              <w:rPr>
                <w:rFonts w:ascii="Calibri" w:hAnsi="Calibri"/>
                <w:b/>
                <w:bCs/>
                <w:color w:val="000000"/>
              </w:rPr>
            </w:pPr>
            <w:r>
              <w:rPr>
                <w:rFonts w:ascii="Calibri" w:hAnsi="Calibri"/>
                <w:b/>
                <w:bCs/>
                <w:color w:val="000000"/>
              </w:rPr>
              <w:t>6</w:t>
            </w:r>
          </w:p>
        </w:tc>
        <w:tc>
          <w:tcPr>
            <w:tcW w:w="1384" w:type="dxa"/>
            <w:tcBorders>
              <w:top w:val="nil"/>
              <w:left w:val="nil"/>
              <w:bottom w:val="single" w:sz="4" w:space="0" w:color="auto"/>
              <w:right w:val="single" w:sz="4" w:space="0" w:color="auto"/>
            </w:tcBorders>
            <w:shd w:val="clear" w:color="auto" w:fill="auto"/>
            <w:noWrap/>
            <w:vAlign w:val="bottom"/>
            <w:hideMark/>
          </w:tcPr>
          <w:p w14:paraId="51A28C6E" w14:textId="77777777" w:rsidR="00A7697F" w:rsidRDefault="00A7697F" w:rsidP="00BC0705">
            <w:pPr>
              <w:spacing w:before="40" w:after="40"/>
              <w:jc w:val="center"/>
              <w:rPr>
                <w:rFonts w:ascii="Calibri" w:hAnsi="Calibri"/>
                <w:b/>
                <w:bCs/>
                <w:color w:val="000000"/>
              </w:rPr>
            </w:pPr>
            <w:r>
              <w:rPr>
                <w:rFonts w:ascii="Calibri" w:hAnsi="Calibri"/>
                <w:b/>
                <w:bCs/>
                <w:color w:val="000000"/>
              </w:rPr>
              <w:t>6</w:t>
            </w:r>
          </w:p>
        </w:tc>
        <w:tc>
          <w:tcPr>
            <w:tcW w:w="1080" w:type="dxa"/>
            <w:tcBorders>
              <w:top w:val="nil"/>
              <w:left w:val="nil"/>
              <w:bottom w:val="single" w:sz="4" w:space="0" w:color="auto"/>
              <w:right w:val="single" w:sz="4" w:space="0" w:color="auto"/>
            </w:tcBorders>
            <w:shd w:val="clear" w:color="000000" w:fill="F2F2F2"/>
            <w:vAlign w:val="center"/>
            <w:hideMark/>
          </w:tcPr>
          <w:p w14:paraId="63F24042" w14:textId="77777777" w:rsidR="00A7697F" w:rsidRDefault="00A7697F" w:rsidP="00BC0705">
            <w:pPr>
              <w:spacing w:before="40" w:after="40"/>
              <w:jc w:val="center"/>
              <w:rPr>
                <w:rFonts w:ascii="Calibri" w:hAnsi="Calibri"/>
                <w:b/>
                <w:bCs/>
                <w:color w:val="000000"/>
              </w:rPr>
            </w:pPr>
            <w:r>
              <w:rPr>
                <w:rFonts w:ascii="Calibri" w:hAnsi="Calibri"/>
                <w:b/>
                <w:bCs/>
                <w:color w:val="000000"/>
              </w:rPr>
              <w:t>30</w:t>
            </w:r>
          </w:p>
        </w:tc>
      </w:tr>
      <w:tr w:rsidR="00A7697F" w14:paraId="5F31975A" w14:textId="77777777" w:rsidTr="00BC0705">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14:paraId="69CAD4BA" w14:textId="77777777" w:rsidR="00A7697F" w:rsidRDefault="00A7697F" w:rsidP="00BC0705">
            <w:pPr>
              <w:spacing w:before="40" w:after="40"/>
              <w:jc w:val="center"/>
              <w:rPr>
                <w:rFonts w:ascii="Calibri" w:hAnsi="Calibri"/>
                <w:color w:val="000000"/>
              </w:rPr>
            </w:pPr>
            <w:r>
              <w:rPr>
                <w:rFonts w:ascii="Calibri" w:hAnsi="Calibri"/>
                <w:color w:val="000000"/>
              </w:rPr>
              <w:t>Distance [m] btw points</w:t>
            </w:r>
          </w:p>
        </w:tc>
        <w:tc>
          <w:tcPr>
            <w:tcW w:w="1383" w:type="dxa"/>
            <w:tcBorders>
              <w:top w:val="nil"/>
              <w:left w:val="nil"/>
              <w:bottom w:val="single" w:sz="4" w:space="0" w:color="auto"/>
              <w:right w:val="single" w:sz="4" w:space="0" w:color="auto"/>
            </w:tcBorders>
            <w:shd w:val="clear" w:color="auto" w:fill="auto"/>
            <w:noWrap/>
            <w:vAlign w:val="bottom"/>
            <w:hideMark/>
          </w:tcPr>
          <w:p w14:paraId="254FD3BD" w14:textId="77777777" w:rsidR="00A7697F" w:rsidRDefault="00A7697F" w:rsidP="00BC0705">
            <w:pPr>
              <w:spacing w:before="40" w:after="40"/>
              <w:jc w:val="center"/>
              <w:rPr>
                <w:rFonts w:ascii="Calibri" w:hAnsi="Calibri"/>
                <w:color w:val="000000"/>
              </w:rPr>
            </w:pPr>
            <w:r>
              <w:rPr>
                <w:rFonts w:ascii="Calibri" w:hAnsi="Calibri"/>
                <w:color w:val="000000"/>
              </w:rPr>
              <w:t>18,1</w:t>
            </w:r>
          </w:p>
        </w:tc>
        <w:tc>
          <w:tcPr>
            <w:tcW w:w="1383" w:type="dxa"/>
            <w:tcBorders>
              <w:top w:val="single" w:sz="4" w:space="0" w:color="auto"/>
              <w:left w:val="nil"/>
              <w:bottom w:val="single" w:sz="4" w:space="0" w:color="auto"/>
              <w:right w:val="single" w:sz="4" w:space="0" w:color="000000"/>
            </w:tcBorders>
            <w:shd w:val="clear" w:color="auto" w:fill="auto"/>
            <w:noWrap/>
            <w:vAlign w:val="bottom"/>
            <w:hideMark/>
          </w:tcPr>
          <w:p w14:paraId="027AD048" w14:textId="77777777" w:rsidR="00A7697F" w:rsidRDefault="00A7697F" w:rsidP="00BC0705">
            <w:pPr>
              <w:spacing w:before="40" w:after="40"/>
              <w:jc w:val="center"/>
              <w:rPr>
                <w:rFonts w:ascii="Calibri" w:hAnsi="Calibri"/>
                <w:color w:val="000000"/>
              </w:rPr>
            </w:pPr>
            <w:r>
              <w:rPr>
                <w:rFonts w:ascii="Calibri" w:hAnsi="Calibri"/>
                <w:color w:val="000000"/>
              </w:rPr>
              <w:t>13,0</w:t>
            </w:r>
          </w:p>
        </w:tc>
        <w:tc>
          <w:tcPr>
            <w:tcW w:w="1384" w:type="dxa"/>
            <w:tcBorders>
              <w:top w:val="nil"/>
              <w:left w:val="nil"/>
              <w:bottom w:val="single" w:sz="4" w:space="0" w:color="auto"/>
              <w:right w:val="single" w:sz="4" w:space="0" w:color="auto"/>
            </w:tcBorders>
            <w:shd w:val="clear" w:color="auto" w:fill="auto"/>
            <w:noWrap/>
            <w:vAlign w:val="bottom"/>
            <w:hideMark/>
          </w:tcPr>
          <w:p w14:paraId="3C950CBC" w14:textId="77777777" w:rsidR="00A7697F" w:rsidRDefault="00A7697F" w:rsidP="00BC0705">
            <w:pPr>
              <w:spacing w:before="40" w:after="40"/>
              <w:jc w:val="center"/>
              <w:rPr>
                <w:rFonts w:ascii="Calibri" w:hAnsi="Calibri"/>
                <w:color w:val="000000"/>
              </w:rPr>
            </w:pPr>
            <w:r>
              <w:rPr>
                <w:rFonts w:ascii="Calibri" w:hAnsi="Calibri"/>
                <w:color w:val="000000"/>
              </w:rPr>
              <w:t>9,5</w:t>
            </w:r>
          </w:p>
        </w:tc>
        <w:tc>
          <w:tcPr>
            <w:tcW w:w="1383" w:type="dxa"/>
            <w:tcBorders>
              <w:top w:val="nil"/>
              <w:left w:val="nil"/>
              <w:bottom w:val="single" w:sz="4" w:space="0" w:color="auto"/>
              <w:right w:val="single" w:sz="4" w:space="0" w:color="auto"/>
            </w:tcBorders>
            <w:shd w:val="clear" w:color="auto" w:fill="auto"/>
            <w:noWrap/>
            <w:vAlign w:val="bottom"/>
            <w:hideMark/>
          </w:tcPr>
          <w:p w14:paraId="3D165314" w14:textId="77777777" w:rsidR="00A7697F" w:rsidRDefault="00A7697F" w:rsidP="00BC0705">
            <w:pPr>
              <w:spacing w:before="40" w:after="40"/>
              <w:jc w:val="center"/>
              <w:rPr>
                <w:rFonts w:ascii="Calibri" w:hAnsi="Calibri"/>
                <w:color w:val="000000"/>
              </w:rPr>
            </w:pPr>
            <w:r>
              <w:rPr>
                <w:rFonts w:ascii="Calibri" w:hAnsi="Calibri"/>
                <w:color w:val="000000"/>
              </w:rPr>
              <w:t>7,5</w:t>
            </w:r>
          </w:p>
        </w:tc>
        <w:tc>
          <w:tcPr>
            <w:tcW w:w="1383" w:type="dxa"/>
            <w:tcBorders>
              <w:top w:val="nil"/>
              <w:left w:val="nil"/>
              <w:bottom w:val="single" w:sz="4" w:space="0" w:color="auto"/>
              <w:right w:val="single" w:sz="4" w:space="0" w:color="auto"/>
            </w:tcBorders>
            <w:shd w:val="clear" w:color="auto" w:fill="auto"/>
            <w:noWrap/>
            <w:vAlign w:val="bottom"/>
            <w:hideMark/>
          </w:tcPr>
          <w:p w14:paraId="1C7DFB63" w14:textId="77777777" w:rsidR="00A7697F" w:rsidRDefault="00A7697F" w:rsidP="00BC0705">
            <w:pPr>
              <w:spacing w:before="40" w:after="40"/>
              <w:jc w:val="center"/>
              <w:rPr>
                <w:rFonts w:ascii="Calibri" w:hAnsi="Calibri"/>
                <w:color w:val="000000"/>
              </w:rPr>
            </w:pPr>
            <w:r>
              <w:rPr>
                <w:rFonts w:ascii="Calibri" w:hAnsi="Calibri"/>
                <w:color w:val="000000"/>
              </w:rPr>
              <w:t>18,5</w:t>
            </w:r>
          </w:p>
        </w:tc>
        <w:tc>
          <w:tcPr>
            <w:tcW w:w="1384" w:type="dxa"/>
            <w:tcBorders>
              <w:top w:val="nil"/>
              <w:left w:val="nil"/>
              <w:bottom w:val="single" w:sz="4" w:space="0" w:color="auto"/>
              <w:right w:val="single" w:sz="4" w:space="0" w:color="auto"/>
            </w:tcBorders>
            <w:shd w:val="clear" w:color="auto" w:fill="auto"/>
            <w:noWrap/>
            <w:vAlign w:val="bottom"/>
            <w:hideMark/>
          </w:tcPr>
          <w:p w14:paraId="2821C5A1" w14:textId="77777777" w:rsidR="00A7697F" w:rsidRDefault="00A7697F" w:rsidP="00BC0705">
            <w:pPr>
              <w:spacing w:before="40" w:after="40"/>
              <w:jc w:val="center"/>
              <w:rPr>
                <w:rFonts w:ascii="Calibri" w:hAnsi="Calibri"/>
                <w:color w:val="000000"/>
              </w:rPr>
            </w:pPr>
            <w:r>
              <w:rPr>
                <w:rFonts w:ascii="Calibri" w:hAnsi="Calibri"/>
                <w:color w:val="000000"/>
              </w:rPr>
              <w:t>21,6</w:t>
            </w:r>
          </w:p>
        </w:tc>
        <w:tc>
          <w:tcPr>
            <w:tcW w:w="1080" w:type="dxa"/>
            <w:tcBorders>
              <w:top w:val="nil"/>
              <w:left w:val="nil"/>
              <w:bottom w:val="nil"/>
              <w:right w:val="nil"/>
            </w:tcBorders>
            <w:shd w:val="clear" w:color="auto" w:fill="auto"/>
            <w:noWrap/>
            <w:vAlign w:val="center"/>
            <w:hideMark/>
          </w:tcPr>
          <w:p w14:paraId="32A781F6" w14:textId="77777777" w:rsidR="00A7697F" w:rsidRDefault="00A7697F" w:rsidP="00BC0705">
            <w:pPr>
              <w:spacing w:before="40" w:after="40"/>
              <w:jc w:val="center"/>
              <w:rPr>
                <w:rFonts w:ascii="Calibri" w:hAnsi="Calibri"/>
                <w:color w:val="000000"/>
              </w:rPr>
            </w:pPr>
          </w:p>
        </w:tc>
      </w:tr>
      <w:tr w:rsidR="00A7697F" w14:paraId="3CB0206A" w14:textId="77777777" w:rsidTr="00BC0705">
        <w:trPr>
          <w:trHeight w:val="600"/>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0C88417F" w14:textId="77777777" w:rsidR="00A7697F" w:rsidRDefault="00A7697F" w:rsidP="00BC0705">
            <w:pPr>
              <w:spacing w:before="40" w:after="40"/>
              <w:jc w:val="center"/>
              <w:rPr>
                <w:rFonts w:ascii="Calibri" w:hAnsi="Calibri"/>
                <w:color w:val="000000"/>
              </w:rPr>
            </w:pPr>
            <w:r>
              <w:rPr>
                <w:rFonts w:ascii="Calibri" w:hAnsi="Calibri"/>
                <w:color w:val="000000"/>
              </w:rPr>
              <w:t xml:space="preserve">Distance to </w:t>
            </w:r>
            <w:proofErr w:type="spellStart"/>
            <w:r>
              <w:rPr>
                <w:rFonts w:ascii="Calibri" w:hAnsi="Calibri"/>
                <w:color w:val="000000"/>
              </w:rPr>
              <w:t>neighbours'</w:t>
            </w:r>
            <w:proofErr w:type="spellEnd"/>
            <w:r>
              <w:rPr>
                <w:rFonts w:ascii="Calibri" w:hAnsi="Calibri"/>
                <w:color w:val="000000"/>
              </w:rPr>
              <w:t xml:space="preserve"> boundary</w:t>
            </w:r>
          </w:p>
        </w:tc>
        <w:tc>
          <w:tcPr>
            <w:tcW w:w="1383" w:type="dxa"/>
            <w:tcBorders>
              <w:top w:val="nil"/>
              <w:left w:val="nil"/>
              <w:bottom w:val="single" w:sz="4" w:space="0" w:color="auto"/>
              <w:right w:val="single" w:sz="4" w:space="0" w:color="auto"/>
            </w:tcBorders>
            <w:shd w:val="clear" w:color="auto" w:fill="auto"/>
            <w:noWrap/>
            <w:vAlign w:val="center"/>
            <w:hideMark/>
          </w:tcPr>
          <w:p w14:paraId="62456AE5" w14:textId="77777777" w:rsidR="00A7697F" w:rsidRDefault="00A7697F" w:rsidP="00BC0705">
            <w:pPr>
              <w:spacing w:before="40" w:after="40"/>
              <w:jc w:val="center"/>
              <w:rPr>
                <w:rFonts w:ascii="Calibri" w:hAnsi="Calibri"/>
                <w:color w:val="000000"/>
              </w:rPr>
            </w:pPr>
            <w:r>
              <w:rPr>
                <w:rFonts w:ascii="Calibri" w:hAnsi="Calibri"/>
                <w:color w:val="000000"/>
              </w:rPr>
              <w:t>(11m)</w:t>
            </w:r>
          </w:p>
        </w:tc>
        <w:tc>
          <w:tcPr>
            <w:tcW w:w="1383" w:type="dxa"/>
            <w:tcBorders>
              <w:top w:val="single" w:sz="4" w:space="0" w:color="auto"/>
              <w:left w:val="nil"/>
              <w:bottom w:val="single" w:sz="4" w:space="0" w:color="auto"/>
              <w:right w:val="single" w:sz="4" w:space="0" w:color="000000"/>
            </w:tcBorders>
            <w:shd w:val="clear" w:color="auto" w:fill="auto"/>
            <w:noWrap/>
            <w:vAlign w:val="center"/>
            <w:hideMark/>
          </w:tcPr>
          <w:p w14:paraId="1C22B127" w14:textId="77777777" w:rsidR="00A7697F" w:rsidRDefault="00A7697F" w:rsidP="00BC0705">
            <w:pPr>
              <w:spacing w:before="40" w:after="40"/>
              <w:jc w:val="center"/>
              <w:rPr>
                <w:rFonts w:ascii="Calibri" w:hAnsi="Calibri"/>
                <w:color w:val="000000"/>
              </w:rPr>
            </w:pPr>
            <w:r>
              <w:rPr>
                <w:rFonts w:ascii="Calibri" w:hAnsi="Calibri"/>
                <w:color w:val="000000"/>
              </w:rPr>
              <w:t>(10.5m)</w:t>
            </w:r>
          </w:p>
        </w:tc>
        <w:tc>
          <w:tcPr>
            <w:tcW w:w="1384" w:type="dxa"/>
            <w:tcBorders>
              <w:top w:val="nil"/>
              <w:left w:val="nil"/>
              <w:bottom w:val="single" w:sz="4" w:space="0" w:color="auto"/>
              <w:right w:val="single" w:sz="4" w:space="0" w:color="auto"/>
            </w:tcBorders>
            <w:shd w:val="clear" w:color="auto" w:fill="auto"/>
            <w:noWrap/>
            <w:vAlign w:val="center"/>
            <w:hideMark/>
          </w:tcPr>
          <w:p w14:paraId="79F2F676" w14:textId="77777777" w:rsidR="00A7697F" w:rsidRDefault="00A7697F" w:rsidP="00BC0705">
            <w:pPr>
              <w:spacing w:before="40" w:after="40"/>
              <w:jc w:val="center"/>
              <w:rPr>
                <w:rFonts w:ascii="Calibri" w:hAnsi="Calibri"/>
                <w:color w:val="000000"/>
              </w:rPr>
            </w:pPr>
            <w:r>
              <w:rPr>
                <w:rFonts w:ascii="Calibri" w:hAnsi="Calibri"/>
                <w:color w:val="000000"/>
              </w:rPr>
              <w:t>(7.5m)</w:t>
            </w:r>
          </w:p>
        </w:tc>
        <w:tc>
          <w:tcPr>
            <w:tcW w:w="1383" w:type="dxa"/>
            <w:tcBorders>
              <w:top w:val="nil"/>
              <w:left w:val="nil"/>
              <w:bottom w:val="single" w:sz="4" w:space="0" w:color="auto"/>
              <w:right w:val="single" w:sz="4" w:space="0" w:color="auto"/>
            </w:tcBorders>
            <w:shd w:val="clear" w:color="auto" w:fill="auto"/>
            <w:vAlign w:val="center"/>
            <w:hideMark/>
          </w:tcPr>
          <w:p w14:paraId="78E61023" w14:textId="77777777" w:rsidR="00A7697F" w:rsidRDefault="00A7697F" w:rsidP="00BC0705">
            <w:pPr>
              <w:spacing w:before="40" w:after="40"/>
              <w:jc w:val="center"/>
              <w:rPr>
                <w:rFonts w:ascii="Calibri" w:hAnsi="Calibri"/>
                <w:color w:val="000000"/>
              </w:rPr>
            </w:pPr>
            <w:r>
              <w:rPr>
                <w:rFonts w:ascii="Calibri" w:hAnsi="Calibri"/>
                <w:color w:val="000000"/>
              </w:rPr>
              <w:t>Measure directly</w:t>
            </w:r>
          </w:p>
        </w:tc>
        <w:tc>
          <w:tcPr>
            <w:tcW w:w="1383" w:type="dxa"/>
            <w:tcBorders>
              <w:top w:val="nil"/>
              <w:left w:val="nil"/>
              <w:bottom w:val="single" w:sz="4" w:space="0" w:color="auto"/>
              <w:right w:val="single" w:sz="4" w:space="0" w:color="auto"/>
            </w:tcBorders>
            <w:shd w:val="clear" w:color="auto" w:fill="auto"/>
            <w:noWrap/>
            <w:vAlign w:val="center"/>
            <w:hideMark/>
          </w:tcPr>
          <w:p w14:paraId="2D0617E9" w14:textId="77777777" w:rsidR="00A7697F" w:rsidRDefault="00A7697F" w:rsidP="00BC0705">
            <w:pPr>
              <w:spacing w:before="40" w:after="40"/>
              <w:jc w:val="center"/>
              <w:rPr>
                <w:rFonts w:ascii="Calibri" w:hAnsi="Calibri"/>
                <w:color w:val="000000"/>
              </w:rPr>
            </w:pPr>
            <w:r>
              <w:rPr>
                <w:rFonts w:ascii="Calibri" w:hAnsi="Calibri"/>
                <w:color w:val="000000"/>
              </w:rPr>
              <w:t>(12m)</w:t>
            </w:r>
          </w:p>
        </w:tc>
        <w:tc>
          <w:tcPr>
            <w:tcW w:w="1384" w:type="dxa"/>
            <w:tcBorders>
              <w:top w:val="nil"/>
              <w:left w:val="nil"/>
              <w:bottom w:val="single" w:sz="4" w:space="0" w:color="auto"/>
              <w:right w:val="single" w:sz="4" w:space="0" w:color="auto"/>
            </w:tcBorders>
            <w:shd w:val="clear" w:color="auto" w:fill="auto"/>
            <w:noWrap/>
            <w:vAlign w:val="center"/>
            <w:hideMark/>
          </w:tcPr>
          <w:p w14:paraId="5DD00F99" w14:textId="77777777" w:rsidR="00A7697F" w:rsidRDefault="00A7697F" w:rsidP="00BC0705">
            <w:pPr>
              <w:spacing w:before="40" w:after="40"/>
              <w:jc w:val="center"/>
              <w:rPr>
                <w:rFonts w:ascii="Calibri" w:hAnsi="Calibri"/>
                <w:color w:val="000000"/>
              </w:rPr>
            </w:pPr>
            <w:r>
              <w:rPr>
                <w:rFonts w:ascii="Calibri" w:hAnsi="Calibri"/>
                <w:color w:val="000000"/>
              </w:rPr>
              <w:t>(14m)</w:t>
            </w:r>
          </w:p>
        </w:tc>
        <w:tc>
          <w:tcPr>
            <w:tcW w:w="1080" w:type="dxa"/>
            <w:tcBorders>
              <w:top w:val="nil"/>
              <w:left w:val="nil"/>
              <w:bottom w:val="nil"/>
              <w:right w:val="nil"/>
            </w:tcBorders>
            <w:shd w:val="clear" w:color="auto" w:fill="auto"/>
            <w:vAlign w:val="center"/>
            <w:hideMark/>
          </w:tcPr>
          <w:p w14:paraId="11F34524" w14:textId="77777777" w:rsidR="00A7697F" w:rsidRDefault="00A7697F" w:rsidP="00BC0705">
            <w:pPr>
              <w:spacing w:before="40" w:after="40"/>
              <w:jc w:val="center"/>
              <w:rPr>
                <w:rFonts w:ascii="Calibri" w:hAnsi="Calibri"/>
                <w:color w:val="000000"/>
              </w:rPr>
            </w:pPr>
          </w:p>
        </w:tc>
      </w:tr>
    </w:tbl>
    <w:p w14:paraId="4BD84E09" w14:textId="4F22F78A" w:rsidR="00F137F8" w:rsidRPr="00E0415B" w:rsidRDefault="00FD7B65" w:rsidP="00E0415B">
      <w:pPr>
        <w:spacing w:after="0"/>
        <w:rPr>
          <w:i/>
        </w:rPr>
      </w:pPr>
      <w:r>
        <w:rPr>
          <w:rFonts w:ascii="Calibri" w:hAnsi="Calibri"/>
          <w:noProof/>
          <w:color w:val="000000"/>
          <w:lang w:val="fr-FR" w:eastAsia="fr-FR"/>
        </w:rPr>
        <mc:AlternateContent>
          <mc:Choice Requires="wpg">
            <w:drawing>
              <wp:anchor distT="0" distB="0" distL="114300" distR="114300" simplePos="0" relativeHeight="251700224" behindDoc="0" locked="0" layoutInCell="1" allowOverlap="1" wp14:anchorId="7B1FE713" wp14:editId="46A8A732">
                <wp:simplePos x="0" y="0"/>
                <wp:positionH relativeFrom="column">
                  <wp:posOffset>1501140</wp:posOffset>
                </wp:positionH>
                <wp:positionV relativeFrom="paragraph">
                  <wp:posOffset>10795</wp:posOffset>
                </wp:positionV>
                <wp:extent cx="7042785" cy="593725"/>
                <wp:effectExtent l="5715" t="10795" r="9525" b="5080"/>
                <wp:wrapNone/>
                <wp:docPr id="29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785" cy="593725"/>
                          <a:chOff x="3782" y="3858"/>
                          <a:chExt cx="11091" cy="935"/>
                        </a:xfrm>
                      </wpg:grpSpPr>
                      <wps:wsp>
                        <wps:cNvPr id="293" name="AutoShape 81"/>
                        <wps:cNvCnPr>
                          <a:cxnSpLocks noChangeShapeType="1"/>
                        </wps:cNvCnPr>
                        <wps:spPr bwMode="auto">
                          <a:xfrm flipH="1">
                            <a:off x="3782" y="3858"/>
                            <a:ext cx="1823"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 name="AutoShape 82"/>
                        <wps:cNvCnPr>
                          <a:cxnSpLocks noChangeShapeType="1"/>
                        </wps:cNvCnPr>
                        <wps:spPr bwMode="auto">
                          <a:xfrm flipH="1">
                            <a:off x="5781" y="3858"/>
                            <a:ext cx="1239"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AutoShape 83"/>
                        <wps:cNvCnPr>
                          <a:cxnSpLocks noChangeShapeType="1"/>
                        </wps:cNvCnPr>
                        <wps:spPr bwMode="auto">
                          <a:xfrm flipH="1">
                            <a:off x="6924" y="3858"/>
                            <a:ext cx="1480"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AutoShape 84"/>
                        <wps:cNvCnPr>
                          <a:cxnSpLocks noChangeShapeType="1"/>
                        </wps:cNvCnPr>
                        <wps:spPr bwMode="auto">
                          <a:xfrm flipH="1">
                            <a:off x="8077" y="3858"/>
                            <a:ext cx="1691"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AutoShape 85"/>
                        <wps:cNvCnPr>
                          <a:cxnSpLocks noChangeShapeType="1"/>
                        </wps:cNvCnPr>
                        <wps:spPr bwMode="auto">
                          <a:xfrm>
                            <a:off x="11165" y="3858"/>
                            <a:ext cx="97" cy="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 name="AutoShape 86"/>
                        <wps:cNvCnPr>
                          <a:cxnSpLocks noChangeShapeType="1"/>
                        </wps:cNvCnPr>
                        <wps:spPr bwMode="auto">
                          <a:xfrm>
                            <a:off x="12530" y="3858"/>
                            <a:ext cx="2343" cy="6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8" o:spid="_x0000_s1026" style="position:absolute;margin-left:118.2pt;margin-top:.85pt;width:554.55pt;height:46.75pt;z-index:251700224" coordorigin="3782,3858" coordsize="11091,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">
                <v:shape id="AutoShape 81" o:spid="_x0000_s1027" type="#_x0000_t32" style="position:absolute;left:3782;top:3858;width:1823;height: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RoJMUAAADcAAAADwAAAGRycy9kb3ducmV2LnhtbESPwWrDMBBE74H+g9hCLyGRnUJIXMsh&#10;FAolh0ITH3JcpI1taq0cSXXcv68KhRyHmXnDlLvJ9mIkHzrHCvJlBoJYO9Nxo6A+vS02IEJENtg7&#10;JgU/FGBXPcxKLIy78SeNx9iIBOFQoII2xqGQMuiWLIalG4iTd3HeYkzSN9J4vCW47eUqy9bSYsdp&#10;ocWBXlvSX8dvq6A71B/1OL9GrzeH/OzzcDr3Wqmnx2n/AiLSFO/h//a7UbDaPsP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RoJMUAAADcAAAADwAAAAAAAAAA&#10;AAAAAAChAgAAZHJzL2Rvd25yZXYueG1sUEsFBgAAAAAEAAQA+QAAAJMDAAAAAA==&#10;"/>
                <v:shape id="AutoShape 82" o:spid="_x0000_s1028" type="#_x0000_t32" style="position:absolute;left:5781;top:3858;width:1239;height: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3wUMUAAADcAAAADwAAAGRycy9kb3ducmV2LnhtbESPwWrDMBBE74H+g9hCLyGRHUpIXMsh&#10;FAolh0ITH3JcpI1taq0cSXXcv68KhRyHmXnDlLvJ9mIkHzrHCvJlBoJYO9Nxo6A+vS02IEJENtg7&#10;JgU/FGBXPcxKLIy78SeNx9iIBOFQoII2xqGQMuiWLIalG4iTd3HeYkzSN9J4vCW47eUqy9bSYsdp&#10;ocWBXlvSX8dvq6A71B/1OL9GrzeH/OzzcDr3Wqmnx2n/AiLSFO/h//a7UbDaPsP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3wUMUAAADcAAAADwAAAAAAAAAA&#10;AAAAAAChAgAAZHJzL2Rvd25yZXYueG1sUEsFBgAAAAAEAAQA+QAAAJMDAAAAAA==&#10;"/>
                <v:shape id="AutoShape 83" o:spid="_x0000_s1029" type="#_x0000_t32" style="position:absolute;left:6924;top:3858;width:1480;height: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FVy8UAAADcAAAADwAAAGRycy9kb3ducmV2LnhtbESPwWrDMBBE74H+g9hCLyGRHWhIXMsh&#10;FAolh0ITH3JcpI1taq0cSXXcv68KhRyHmXnDlLvJ9mIkHzrHCvJlBoJYO9Nxo6A+vS02IEJENtg7&#10;JgU/FGBXPcxKLIy78SeNx9iIBOFQoII2xqGQMuiWLIalG4iTd3HeYkzSN9J4vCW47eUqy9bSYsdp&#10;ocWBXlvSX8dvq6A71B/1OL9GrzeH/OzzcDr3Wqmnx2n/AiLSFO/h//a7UbDaPsP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FVy8UAAADcAAAADwAAAAAAAAAA&#10;AAAAAAChAgAAZHJzL2Rvd25yZXYueG1sUEsFBgAAAAAEAAQA+QAAAJMDAAAAAA==&#10;"/>
                <v:shape id="AutoShape 84" o:spid="_x0000_s1030" type="#_x0000_t32" style="position:absolute;left:8077;top:3858;width:1691;height: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LvMQAAADcAAAADwAAAGRycy9kb3ducmV2LnhtbESPQYvCMBSE7wv+h/AEL4um9SBajSIL&#10;C4uHBbUHj4/kbVu2ealJttZ/vxEEj8PMfMNsdoNtRU8+NI4V5LMMBLF2puFKQXn+nC5BhIhssHVM&#10;Cu4UYLcdvW2wMO7GR+pPsRIJwqFABXWMXSFl0DVZDDPXESfvx3mLMUlfSePxluC2lfMsW0iLDaeF&#10;Gjv6qEn/nv6sguZQfpf9+zV6vTzkF5+H86XVSk3Gw34NItIQX+Fn+8somK8W8Di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A8u8xAAAANwAAAAPAAAAAAAAAAAA&#10;AAAAAKECAABkcnMvZG93bnJldi54bWxQSwUGAAAAAAQABAD5AAAAkgMAAAAA&#10;"/>
                <v:shape id="AutoShape 85" o:spid="_x0000_s1031" type="#_x0000_t32" style="position:absolute;left:11165;top:3858;width:97;height:9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F6PsIAAADcAAAADwAAAGRycy9kb3ducmV2LnhtbERPy2oCMRTdC/2HcIVuRDMKLToaZVoQ&#10;asGFr/11cp0EJzfTSdTp3zeLgsvDeS9WnavFndpgPSsYjzIQxKXXlisFx8N6OAURIrLG2jMp+KUA&#10;q+VLb4G59g/e0X0fK5FCOOSowMTY5FKG0pDDMPINceIuvnUYE2wrqVt8pHBXy0mWvUuHllODwYY+&#10;DZXX/c0p2G7GH8XZ2M337sdu39ZFfasGJ6Ve+10xBxGpi0/xv/tLK5jM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F6PsIAAADcAAAADwAAAAAAAAAAAAAA&#10;AAChAgAAZHJzL2Rvd25yZXYueG1sUEsFBgAAAAAEAAQA+QAAAJADAAAAAA==&#10;"/>
                <v:shape id="AutoShape 86" o:spid="_x0000_s1032" type="#_x0000_t32" style="position:absolute;left:12530;top:3858;width:2343;height:6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3fpcUAAADcAAAADwAAAGRycy9kb3ducmV2LnhtbESPT2sCMRTE7wW/Q3hCL0WzChVdjbIt&#10;CLXgwX/35+Z1E7p52W6ibr99UxA8DjPzG2ax6lwtrtQG61nBaJiBIC69tlwpOB7WgymIEJE11p5J&#10;wS8FWC17TwvMtb/xjq77WIkE4ZCjAhNjk0sZSkMOw9A3xMn78q3DmGRbSd3iLcFdLcdZNpEOLacF&#10;gw29Gyq/9xenYLsZvRVnYzefux+7fV0X9aV6OSn13O+KOYhIXXyE7+0PrWA8m8H/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3fpcUAAADcAAAADwAAAAAAAAAA&#10;AAAAAAChAgAAZHJzL2Rvd25yZXYueG1sUEsFBgAAAAAEAAQA+QAAAJMDAAAAAA==&#10;"/>
              </v:group>
            </w:pict>
          </mc:Fallback>
        </mc:AlternateContent>
      </w:r>
    </w:p>
    <w:p w14:paraId="44368CB5" w14:textId="77777777" w:rsidR="00F137F8" w:rsidRDefault="00E0415B">
      <w:pPr>
        <w:rPr>
          <w:i/>
        </w:rPr>
      </w:pPr>
      <w:r>
        <w:rPr>
          <w:noProof/>
          <w:lang w:val="fr-FR" w:eastAsia="fr-FR"/>
        </w:rPr>
        <w:drawing>
          <wp:inline distT="0" distB="0" distL="0" distR="0" wp14:anchorId="11F0AE4E" wp14:editId="595B971D">
            <wp:extent cx="8867197" cy="1746913"/>
            <wp:effectExtent l="19050" t="1905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857028" cy="1744910"/>
                    </a:xfrm>
                    <a:prstGeom prst="rect">
                      <a:avLst/>
                    </a:prstGeom>
                    <a:ln>
                      <a:solidFill>
                        <a:schemeClr val="tx1"/>
                      </a:solidFill>
                    </a:ln>
                  </pic:spPr>
                </pic:pic>
              </a:graphicData>
            </a:graphic>
          </wp:inline>
        </w:drawing>
      </w:r>
      <w:r w:rsidR="00F137F8">
        <w:rPr>
          <w:i/>
        </w:rPr>
        <w:br w:type="page"/>
      </w:r>
    </w:p>
    <w:p w14:paraId="7BC0C2A2" w14:textId="77777777" w:rsidR="00F137F8" w:rsidRPr="00BC4B3A" w:rsidRDefault="00F137F8" w:rsidP="00F137F8">
      <w:pPr>
        <w:spacing w:after="0"/>
        <w:rPr>
          <w:i/>
        </w:rPr>
      </w:pPr>
      <w:r w:rsidRPr="00BC4B3A">
        <w:rPr>
          <w:i/>
        </w:rPr>
        <w:lastRenderedPageBreak/>
        <w:t>Table 5.</w:t>
      </w:r>
      <w:r>
        <w:rPr>
          <w:i/>
        </w:rPr>
        <w:t>6</w:t>
      </w:r>
      <w:r w:rsidRPr="00BC4B3A">
        <w:rPr>
          <w:i/>
        </w:rPr>
        <w:t xml:space="preserve"> </w:t>
      </w:r>
      <w:r>
        <w:rPr>
          <w:i/>
        </w:rPr>
        <w:t>Detailed</w:t>
      </w:r>
      <w:r w:rsidRPr="00BC4B3A">
        <w:rPr>
          <w:i/>
        </w:rPr>
        <w:t xml:space="preserve"> Sample</w:t>
      </w:r>
      <w:r>
        <w:rPr>
          <w:i/>
        </w:rPr>
        <w:t>s</w:t>
      </w:r>
      <w:r w:rsidRPr="00BC4B3A">
        <w:rPr>
          <w:i/>
        </w:rPr>
        <w:t xml:space="preserve">: </w:t>
      </w:r>
      <w:proofErr w:type="spellStart"/>
      <w:r w:rsidRPr="00BC4B3A">
        <w:rPr>
          <w:i/>
        </w:rPr>
        <w:t>Alteckendorf</w:t>
      </w:r>
      <w:proofErr w:type="spellEnd"/>
      <w:r w:rsidRPr="00BC4B3A">
        <w:rPr>
          <w:i/>
        </w:rPr>
        <w:t>)–</w:t>
      </w:r>
      <w:r>
        <w:rPr>
          <w:i/>
        </w:rPr>
        <w:t>South</w:t>
      </w:r>
      <w:r w:rsidRPr="00BC4B3A">
        <w:rPr>
          <w:i/>
        </w:rPr>
        <w:t xml:space="preserve"> (</w:t>
      </w:r>
      <w:r>
        <w:rPr>
          <w:i/>
        </w:rPr>
        <w:t>S</w:t>
      </w:r>
      <w:r w:rsidRPr="00BC4B3A">
        <w:rPr>
          <w:i/>
        </w:rPr>
        <w:t>)</w:t>
      </w:r>
      <w:r>
        <w:rPr>
          <w:i/>
        </w:rPr>
        <w:t>-Day number-</w:t>
      </w:r>
      <w:proofErr w:type="spellStart"/>
      <w:r>
        <w:rPr>
          <w:i/>
        </w:rPr>
        <w:t>PlotID</w:t>
      </w:r>
      <w:proofErr w:type="spellEnd"/>
      <w:r>
        <w:rPr>
          <w:i/>
        </w:rPr>
        <w:t>-Depth</w:t>
      </w:r>
    </w:p>
    <w:tbl>
      <w:tblPr>
        <w:tblW w:w="8107" w:type="dxa"/>
        <w:tblInd w:w="65" w:type="dxa"/>
        <w:tblCellMar>
          <w:left w:w="70" w:type="dxa"/>
          <w:right w:w="70" w:type="dxa"/>
        </w:tblCellMar>
        <w:tblLook w:val="04A0" w:firstRow="1" w:lastRow="0" w:firstColumn="1" w:lastColumn="0" w:noHBand="0" w:noVBand="1"/>
      </w:tblPr>
      <w:tblGrid>
        <w:gridCol w:w="3407"/>
        <w:gridCol w:w="1100"/>
        <w:gridCol w:w="1200"/>
        <w:gridCol w:w="1200"/>
        <w:gridCol w:w="1200"/>
      </w:tblGrid>
      <w:tr w:rsidR="00A7697F" w:rsidRPr="00F137F8" w14:paraId="5F046953" w14:textId="77777777" w:rsidTr="00BC0705">
        <w:trPr>
          <w:trHeight w:val="187"/>
        </w:trPr>
        <w:tc>
          <w:tcPr>
            <w:tcW w:w="34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F7BA9D" w14:textId="77777777" w:rsidR="00A7697F" w:rsidRPr="00F137F8" w:rsidRDefault="00A7697F" w:rsidP="00BC0705">
            <w:pPr>
              <w:spacing w:after="0" w:line="240" w:lineRule="auto"/>
              <w:jc w:val="center"/>
              <w:rPr>
                <w:rFonts w:ascii="Calibri" w:eastAsia="Times New Roman" w:hAnsi="Calibri" w:cs="Times New Roman"/>
                <w:b/>
                <w:color w:val="000000"/>
                <w:lang w:val="fr-FR" w:eastAsia="fr-FR"/>
              </w:rPr>
            </w:pPr>
            <w:r w:rsidRPr="00F137F8">
              <w:rPr>
                <w:rFonts w:ascii="Calibri" w:eastAsia="Times New Roman" w:hAnsi="Calibri" w:cs="Times New Roman"/>
                <w:b/>
                <w:color w:val="000000"/>
                <w:lang w:val="fr-FR" w:eastAsia="fr-FR"/>
              </w:rPr>
              <w:t xml:space="preserve">Code </w:t>
            </w:r>
            <w:proofErr w:type="spellStart"/>
            <w:r w:rsidRPr="00F137F8">
              <w:rPr>
                <w:rFonts w:ascii="Calibri" w:eastAsia="Times New Roman" w:hAnsi="Calibri" w:cs="Times New Roman"/>
                <w:b/>
                <w:color w:val="000000"/>
                <w:lang w:val="fr-FR" w:eastAsia="fr-FR"/>
              </w:rPr>
              <w:t>Transect</w:t>
            </w:r>
            <w:proofErr w:type="spellEnd"/>
          </w:p>
        </w:tc>
        <w:tc>
          <w:tcPr>
            <w:tcW w:w="3500" w:type="dxa"/>
            <w:gridSpan w:val="3"/>
            <w:tcBorders>
              <w:top w:val="single" w:sz="4" w:space="0" w:color="auto"/>
              <w:left w:val="nil"/>
              <w:bottom w:val="single" w:sz="4" w:space="0" w:color="auto"/>
              <w:right w:val="nil"/>
            </w:tcBorders>
            <w:shd w:val="clear" w:color="000000" w:fill="FFFFFF"/>
            <w:noWrap/>
            <w:vAlign w:val="center"/>
            <w:hideMark/>
          </w:tcPr>
          <w:p w14:paraId="36BED2F5" w14:textId="77777777" w:rsidR="00A7697F" w:rsidRPr="00F137F8" w:rsidRDefault="00A7697F" w:rsidP="00BC0705">
            <w:pPr>
              <w:spacing w:after="0" w:line="240" w:lineRule="auto"/>
              <w:jc w:val="center"/>
              <w:rPr>
                <w:rFonts w:ascii="Calibri" w:eastAsia="Times New Roman" w:hAnsi="Calibri" w:cs="Times New Roman"/>
                <w:b/>
                <w:color w:val="000000"/>
                <w:lang w:val="fr-FR" w:eastAsia="fr-FR"/>
              </w:rPr>
            </w:pPr>
            <w:proofErr w:type="spellStart"/>
            <w:r w:rsidRPr="00F137F8">
              <w:rPr>
                <w:rFonts w:ascii="Calibri" w:eastAsia="Times New Roman" w:hAnsi="Calibri" w:cs="Times New Roman"/>
                <w:b/>
                <w:color w:val="000000"/>
                <w:lang w:val="fr-FR" w:eastAsia="fr-FR"/>
              </w:rPr>
              <w:t>Plot's</w:t>
            </w:r>
            <w:proofErr w:type="spellEnd"/>
            <w:r w:rsidRPr="00F137F8">
              <w:rPr>
                <w:rFonts w:ascii="Calibri" w:eastAsia="Times New Roman" w:hAnsi="Calibri" w:cs="Times New Roman"/>
                <w:b/>
                <w:color w:val="000000"/>
                <w:lang w:val="fr-FR" w:eastAsia="fr-FR"/>
              </w:rPr>
              <w:t xml:space="preserve"> </w:t>
            </w:r>
            <w:proofErr w:type="spellStart"/>
            <w:r w:rsidRPr="00F137F8">
              <w:rPr>
                <w:rFonts w:ascii="Calibri" w:eastAsia="Times New Roman" w:hAnsi="Calibri" w:cs="Times New Roman"/>
                <w:b/>
                <w:color w:val="000000"/>
                <w:lang w:val="fr-FR" w:eastAsia="fr-FR"/>
              </w:rPr>
              <w:t>Width</w:t>
            </w:r>
            <w:proofErr w:type="spellEnd"/>
            <w:r w:rsidRPr="00F137F8">
              <w:rPr>
                <w:rFonts w:ascii="Calibri" w:eastAsia="Times New Roman" w:hAnsi="Calibri" w:cs="Times New Roman"/>
                <w:b/>
                <w:color w:val="000000"/>
                <w:lang w:val="fr-FR" w:eastAsia="fr-FR"/>
              </w:rPr>
              <w:t xml:space="preserve"> [m]</w:t>
            </w:r>
          </w:p>
        </w:tc>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AFC424" w14:textId="77777777" w:rsidR="00A7697F" w:rsidRPr="00F137F8" w:rsidRDefault="00A7697F" w:rsidP="00BC0705">
            <w:pPr>
              <w:spacing w:after="0" w:line="240" w:lineRule="auto"/>
              <w:jc w:val="center"/>
              <w:rPr>
                <w:rFonts w:ascii="Calibri" w:eastAsia="Times New Roman" w:hAnsi="Calibri" w:cs="Times New Roman"/>
                <w:b/>
                <w:bCs/>
                <w:color w:val="000000"/>
                <w:lang w:val="fr-FR" w:eastAsia="fr-FR"/>
              </w:rPr>
            </w:pPr>
            <w:r w:rsidRPr="00F137F8">
              <w:rPr>
                <w:rFonts w:ascii="Calibri" w:eastAsia="Times New Roman" w:hAnsi="Calibri" w:cs="Times New Roman"/>
                <w:b/>
                <w:bCs/>
                <w:color w:val="000000"/>
                <w:lang w:val="fr-FR" w:eastAsia="fr-FR"/>
              </w:rPr>
              <w:t>Total</w:t>
            </w:r>
          </w:p>
        </w:tc>
      </w:tr>
      <w:tr w:rsidR="00A7697F" w:rsidRPr="00F137F8" w14:paraId="7E581D6C" w14:textId="77777777" w:rsidTr="00BC0705">
        <w:trPr>
          <w:trHeight w:val="300"/>
        </w:trPr>
        <w:tc>
          <w:tcPr>
            <w:tcW w:w="3407" w:type="dxa"/>
            <w:tcBorders>
              <w:top w:val="nil"/>
              <w:left w:val="single" w:sz="4" w:space="0" w:color="auto"/>
              <w:bottom w:val="single" w:sz="4" w:space="0" w:color="auto"/>
              <w:right w:val="single" w:sz="4" w:space="0" w:color="auto"/>
            </w:tcBorders>
            <w:shd w:val="clear" w:color="auto" w:fill="auto"/>
            <w:noWrap/>
            <w:vAlign w:val="bottom"/>
            <w:hideMark/>
          </w:tcPr>
          <w:p w14:paraId="47498399"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A-S-(I,II,III,IV)-(Plot#)-D3/D20</w:t>
            </w:r>
          </w:p>
        </w:tc>
        <w:tc>
          <w:tcPr>
            <w:tcW w:w="1100" w:type="dxa"/>
            <w:tcBorders>
              <w:top w:val="nil"/>
              <w:left w:val="nil"/>
              <w:bottom w:val="single" w:sz="4" w:space="0" w:color="auto"/>
              <w:right w:val="single" w:sz="4" w:space="0" w:color="auto"/>
            </w:tcBorders>
            <w:shd w:val="clear" w:color="auto" w:fill="auto"/>
            <w:noWrap/>
            <w:vAlign w:val="bottom"/>
            <w:hideMark/>
          </w:tcPr>
          <w:p w14:paraId="6A4A5461"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86,2</w:t>
            </w:r>
          </w:p>
        </w:tc>
        <w:tc>
          <w:tcPr>
            <w:tcW w:w="1200" w:type="dxa"/>
            <w:tcBorders>
              <w:top w:val="nil"/>
              <w:left w:val="nil"/>
              <w:bottom w:val="single" w:sz="4" w:space="0" w:color="auto"/>
              <w:right w:val="single" w:sz="4" w:space="0" w:color="auto"/>
            </w:tcBorders>
            <w:shd w:val="clear" w:color="auto" w:fill="auto"/>
            <w:noWrap/>
            <w:vAlign w:val="center"/>
            <w:hideMark/>
          </w:tcPr>
          <w:p w14:paraId="4093F83C"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179,8</w:t>
            </w:r>
          </w:p>
        </w:tc>
        <w:tc>
          <w:tcPr>
            <w:tcW w:w="1200" w:type="dxa"/>
            <w:tcBorders>
              <w:top w:val="nil"/>
              <w:left w:val="nil"/>
              <w:bottom w:val="single" w:sz="4" w:space="0" w:color="auto"/>
              <w:right w:val="single" w:sz="4" w:space="0" w:color="auto"/>
            </w:tcBorders>
            <w:shd w:val="clear" w:color="auto" w:fill="auto"/>
            <w:noWrap/>
            <w:vAlign w:val="center"/>
            <w:hideMark/>
          </w:tcPr>
          <w:p w14:paraId="07A6FE53"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218</w:t>
            </w:r>
          </w:p>
        </w:tc>
        <w:tc>
          <w:tcPr>
            <w:tcW w:w="1200" w:type="dxa"/>
            <w:tcBorders>
              <w:top w:val="nil"/>
              <w:left w:val="nil"/>
              <w:bottom w:val="single" w:sz="4" w:space="0" w:color="auto"/>
              <w:right w:val="single" w:sz="4" w:space="0" w:color="auto"/>
            </w:tcBorders>
            <w:shd w:val="clear" w:color="000000" w:fill="F2F2F2"/>
            <w:vAlign w:val="center"/>
            <w:hideMark/>
          </w:tcPr>
          <w:p w14:paraId="2C77788A"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484</w:t>
            </w:r>
          </w:p>
        </w:tc>
      </w:tr>
      <w:tr w:rsidR="00A7697F" w:rsidRPr="00F137F8" w14:paraId="4C03F24F" w14:textId="77777777" w:rsidTr="00BC0705">
        <w:trPr>
          <w:trHeight w:val="300"/>
        </w:trPr>
        <w:tc>
          <w:tcPr>
            <w:tcW w:w="3407" w:type="dxa"/>
            <w:tcBorders>
              <w:top w:val="nil"/>
              <w:left w:val="single" w:sz="4" w:space="0" w:color="auto"/>
              <w:bottom w:val="single" w:sz="4" w:space="0" w:color="auto"/>
              <w:right w:val="single" w:sz="4" w:space="0" w:color="auto"/>
            </w:tcBorders>
            <w:shd w:val="clear" w:color="auto" w:fill="auto"/>
            <w:noWrap/>
            <w:vAlign w:val="bottom"/>
            <w:hideMark/>
          </w:tcPr>
          <w:p w14:paraId="156DA987"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Distance % of Transect</w:t>
            </w:r>
          </w:p>
        </w:tc>
        <w:tc>
          <w:tcPr>
            <w:tcW w:w="1100" w:type="dxa"/>
            <w:tcBorders>
              <w:top w:val="nil"/>
              <w:left w:val="nil"/>
              <w:bottom w:val="single" w:sz="4" w:space="0" w:color="auto"/>
              <w:right w:val="single" w:sz="4" w:space="0" w:color="auto"/>
            </w:tcBorders>
            <w:shd w:val="clear" w:color="auto" w:fill="auto"/>
            <w:noWrap/>
            <w:vAlign w:val="bottom"/>
            <w:hideMark/>
          </w:tcPr>
          <w:p w14:paraId="2B0D6C19"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17,8%</w:t>
            </w:r>
          </w:p>
        </w:tc>
        <w:tc>
          <w:tcPr>
            <w:tcW w:w="1200" w:type="dxa"/>
            <w:tcBorders>
              <w:top w:val="nil"/>
              <w:left w:val="nil"/>
              <w:bottom w:val="single" w:sz="4" w:space="0" w:color="auto"/>
              <w:right w:val="single" w:sz="4" w:space="0" w:color="auto"/>
            </w:tcBorders>
            <w:shd w:val="clear" w:color="auto" w:fill="auto"/>
            <w:noWrap/>
            <w:vAlign w:val="bottom"/>
            <w:hideMark/>
          </w:tcPr>
          <w:p w14:paraId="3CF8BC92"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37,1%</w:t>
            </w:r>
          </w:p>
        </w:tc>
        <w:tc>
          <w:tcPr>
            <w:tcW w:w="1200" w:type="dxa"/>
            <w:tcBorders>
              <w:top w:val="nil"/>
              <w:left w:val="nil"/>
              <w:bottom w:val="single" w:sz="4" w:space="0" w:color="auto"/>
              <w:right w:val="single" w:sz="4" w:space="0" w:color="auto"/>
            </w:tcBorders>
            <w:shd w:val="clear" w:color="auto" w:fill="auto"/>
            <w:noWrap/>
            <w:vAlign w:val="bottom"/>
            <w:hideMark/>
          </w:tcPr>
          <w:p w14:paraId="2D66FD70"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45,0%</w:t>
            </w:r>
          </w:p>
        </w:tc>
        <w:tc>
          <w:tcPr>
            <w:tcW w:w="1200" w:type="dxa"/>
            <w:tcBorders>
              <w:top w:val="nil"/>
              <w:left w:val="nil"/>
              <w:bottom w:val="single" w:sz="4" w:space="0" w:color="auto"/>
              <w:right w:val="single" w:sz="4" w:space="0" w:color="auto"/>
            </w:tcBorders>
            <w:shd w:val="clear" w:color="000000" w:fill="F2F2F2"/>
            <w:vAlign w:val="center"/>
            <w:hideMark/>
          </w:tcPr>
          <w:p w14:paraId="631587B4"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100%</w:t>
            </w:r>
          </w:p>
        </w:tc>
      </w:tr>
      <w:tr w:rsidR="00A7697F" w:rsidRPr="00F137F8" w14:paraId="0F23D568" w14:textId="77777777" w:rsidTr="00BC0705">
        <w:trPr>
          <w:trHeight w:val="300"/>
        </w:trPr>
        <w:tc>
          <w:tcPr>
            <w:tcW w:w="3407" w:type="dxa"/>
            <w:tcBorders>
              <w:top w:val="nil"/>
              <w:left w:val="single" w:sz="4" w:space="0" w:color="auto"/>
              <w:bottom w:val="single" w:sz="4" w:space="0" w:color="auto"/>
              <w:right w:val="single" w:sz="4" w:space="0" w:color="auto"/>
            </w:tcBorders>
            <w:shd w:val="clear" w:color="auto" w:fill="auto"/>
            <w:noWrap/>
            <w:vAlign w:val="bottom"/>
            <w:hideMark/>
          </w:tcPr>
          <w:p w14:paraId="4E73AC72" w14:textId="77777777" w:rsidR="00A7697F" w:rsidRPr="004113B5" w:rsidRDefault="00A7697F" w:rsidP="00BC0705">
            <w:pPr>
              <w:spacing w:after="0" w:line="240" w:lineRule="auto"/>
              <w:jc w:val="center"/>
              <w:rPr>
                <w:rFonts w:ascii="Calibri" w:eastAsia="Times New Roman" w:hAnsi="Calibri" w:cs="Times New Roman"/>
                <w:b/>
                <w:color w:val="000000"/>
                <w:lang w:val="en-GB" w:eastAsia="fr-FR"/>
              </w:rPr>
            </w:pPr>
            <w:r w:rsidRPr="004113B5">
              <w:rPr>
                <w:rFonts w:ascii="Calibri" w:eastAsia="Times New Roman" w:hAnsi="Calibri" w:cs="Times New Roman"/>
                <w:b/>
                <w:color w:val="000000"/>
                <w:lang w:val="en-GB" w:eastAsia="fr-FR"/>
              </w:rPr>
              <w:t xml:space="preserve">Sampling </w:t>
            </w:r>
            <w:proofErr w:type="spellStart"/>
            <w:r w:rsidRPr="004113B5">
              <w:rPr>
                <w:rFonts w:ascii="Calibri" w:eastAsia="Times New Roman" w:hAnsi="Calibri" w:cs="Times New Roman"/>
                <w:b/>
                <w:color w:val="000000"/>
                <w:lang w:val="en-GB" w:eastAsia="fr-FR"/>
              </w:rPr>
              <w:t>Centers</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46AB72E5" w14:textId="77777777" w:rsidR="00A7697F" w:rsidRPr="004113B5" w:rsidRDefault="00A7697F" w:rsidP="00BC0705">
            <w:pPr>
              <w:spacing w:after="0" w:line="240" w:lineRule="auto"/>
              <w:jc w:val="center"/>
              <w:rPr>
                <w:rFonts w:ascii="Calibri" w:eastAsia="Times New Roman" w:hAnsi="Calibri" w:cs="Times New Roman"/>
                <w:b/>
                <w:color w:val="000000"/>
                <w:lang w:val="en-GB" w:eastAsia="fr-FR"/>
              </w:rPr>
            </w:pPr>
            <w:r w:rsidRPr="004113B5">
              <w:rPr>
                <w:rFonts w:ascii="Calibri" w:eastAsia="Times New Roman" w:hAnsi="Calibri" w:cs="Times New Roman"/>
                <w:b/>
                <w:color w:val="000000"/>
                <w:lang w:val="en-GB" w:eastAsia="fr-FR"/>
              </w:rPr>
              <w:t>5</w:t>
            </w:r>
          </w:p>
        </w:tc>
        <w:tc>
          <w:tcPr>
            <w:tcW w:w="1200" w:type="dxa"/>
            <w:tcBorders>
              <w:top w:val="nil"/>
              <w:left w:val="nil"/>
              <w:bottom w:val="single" w:sz="4" w:space="0" w:color="auto"/>
              <w:right w:val="single" w:sz="4" w:space="0" w:color="auto"/>
            </w:tcBorders>
            <w:shd w:val="clear" w:color="auto" w:fill="auto"/>
            <w:noWrap/>
            <w:vAlign w:val="bottom"/>
            <w:hideMark/>
          </w:tcPr>
          <w:p w14:paraId="3A63A118" w14:textId="77777777" w:rsidR="00A7697F" w:rsidRPr="004113B5" w:rsidRDefault="00A7697F" w:rsidP="00BC0705">
            <w:pPr>
              <w:spacing w:after="0" w:line="240" w:lineRule="auto"/>
              <w:jc w:val="center"/>
              <w:rPr>
                <w:rFonts w:ascii="Calibri" w:eastAsia="Times New Roman" w:hAnsi="Calibri" w:cs="Times New Roman"/>
                <w:b/>
                <w:color w:val="000000"/>
                <w:lang w:val="en-GB" w:eastAsia="fr-FR"/>
              </w:rPr>
            </w:pPr>
            <w:r w:rsidRPr="004113B5">
              <w:rPr>
                <w:rFonts w:ascii="Calibri" w:eastAsia="Times New Roman" w:hAnsi="Calibri" w:cs="Times New Roman"/>
                <w:b/>
                <w:color w:val="000000"/>
                <w:lang w:val="en-GB" w:eastAsia="fr-FR"/>
              </w:rPr>
              <w:t>7</w:t>
            </w:r>
          </w:p>
        </w:tc>
        <w:tc>
          <w:tcPr>
            <w:tcW w:w="1200" w:type="dxa"/>
            <w:tcBorders>
              <w:top w:val="nil"/>
              <w:left w:val="nil"/>
              <w:bottom w:val="single" w:sz="4" w:space="0" w:color="auto"/>
              <w:right w:val="single" w:sz="4" w:space="0" w:color="auto"/>
            </w:tcBorders>
            <w:shd w:val="clear" w:color="auto" w:fill="auto"/>
            <w:noWrap/>
            <w:vAlign w:val="bottom"/>
            <w:hideMark/>
          </w:tcPr>
          <w:p w14:paraId="1B27F0C2" w14:textId="77777777" w:rsidR="00A7697F" w:rsidRPr="004113B5" w:rsidRDefault="00A7697F" w:rsidP="00BC0705">
            <w:pPr>
              <w:spacing w:after="0" w:line="240" w:lineRule="auto"/>
              <w:jc w:val="center"/>
              <w:rPr>
                <w:rFonts w:ascii="Calibri" w:eastAsia="Times New Roman" w:hAnsi="Calibri" w:cs="Times New Roman"/>
                <w:b/>
                <w:color w:val="000000"/>
                <w:lang w:val="en-GB" w:eastAsia="fr-FR"/>
              </w:rPr>
            </w:pPr>
            <w:r w:rsidRPr="004113B5">
              <w:rPr>
                <w:rFonts w:ascii="Calibri" w:eastAsia="Times New Roman" w:hAnsi="Calibri" w:cs="Times New Roman"/>
                <w:b/>
                <w:color w:val="000000"/>
                <w:lang w:val="en-GB" w:eastAsia="fr-FR"/>
              </w:rPr>
              <w:t>8</w:t>
            </w:r>
          </w:p>
        </w:tc>
        <w:tc>
          <w:tcPr>
            <w:tcW w:w="1200" w:type="dxa"/>
            <w:tcBorders>
              <w:top w:val="nil"/>
              <w:left w:val="nil"/>
              <w:bottom w:val="single" w:sz="4" w:space="0" w:color="auto"/>
              <w:right w:val="single" w:sz="4" w:space="0" w:color="auto"/>
            </w:tcBorders>
            <w:shd w:val="clear" w:color="000000" w:fill="F2F2F2"/>
            <w:vAlign w:val="center"/>
            <w:hideMark/>
          </w:tcPr>
          <w:p w14:paraId="664C108D" w14:textId="77777777" w:rsidR="00A7697F" w:rsidRPr="004113B5" w:rsidRDefault="00A7697F" w:rsidP="00BC0705">
            <w:pPr>
              <w:spacing w:after="0" w:line="240" w:lineRule="auto"/>
              <w:jc w:val="center"/>
              <w:rPr>
                <w:rFonts w:ascii="Calibri" w:eastAsia="Times New Roman" w:hAnsi="Calibri" w:cs="Times New Roman"/>
                <w:b/>
                <w:color w:val="000000"/>
                <w:lang w:val="en-GB" w:eastAsia="fr-FR"/>
              </w:rPr>
            </w:pPr>
            <w:r w:rsidRPr="004113B5">
              <w:rPr>
                <w:rFonts w:ascii="Calibri" w:eastAsia="Times New Roman" w:hAnsi="Calibri" w:cs="Times New Roman"/>
                <w:b/>
                <w:color w:val="000000"/>
                <w:lang w:val="en-GB" w:eastAsia="fr-FR"/>
              </w:rPr>
              <w:t>20</w:t>
            </w:r>
          </w:p>
        </w:tc>
      </w:tr>
      <w:tr w:rsidR="00A7697F" w:rsidRPr="00F137F8" w14:paraId="57208211" w14:textId="77777777" w:rsidTr="00BC0705">
        <w:trPr>
          <w:trHeight w:val="300"/>
        </w:trPr>
        <w:tc>
          <w:tcPr>
            <w:tcW w:w="3407" w:type="dxa"/>
            <w:tcBorders>
              <w:top w:val="nil"/>
              <w:left w:val="single" w:sz="4" w:space="0" w:color="auto"/>
              <w:bottom w:val="single" w:sz="4" w:space="0" w:color="auto"/>
              <w:right w:val="single" w:sz="4" w:space="0" w:color="auto"/>
            </w:tcBorders>
            <w:shd w:val="clear" w:color="auto" w:fill="auto"/>
            <w:noWrap/>
            <w:vAlign w:val="bottom"/>
            <w:hideMark/>
          </w:tcPr>
          <w:p w14:paraId="6CBEA4A3"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Distance [m] btw points</w:t>
            </w:r>
          </w:p>
        </w:tc>
        <w:tc>
          <w:tcPr>
            <w:tcW w:w="1100" w:type="dxa"/>
            <w:tcBorders>
              <w:top w:val="nil"/>
              <w:left w:val="nil"/>
              <w:bottom w:val="single" w:sz="4" w:space="0" w:color="auto"/>
              <w:right w:val="single" w:sz="4" w:space="0" w:color="auto"/>
            </w:tcBorders>
            <w:shd w:val="clear" w:color="auto" w:fill="auto"/>
            <w:noWrap/>
            <w:vAlign w:val="bottom"/>
            <w:hideMark/>
          </w:tcPr>
          <w:p w14:paraId="68BEE158"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16,0</w:t>
            </w:r>
          </w:p>
        </w:tc>
        <w:tc>
          <w:tcPr>
            <w:tcW w:w="1200" w:type="dxa"/>
            <w:tcBorders>
              <w:top w:val="nil"/>
              <w:left w:val="nil"/>
              <w:bottom w:val="single" w:sz="4" w:space="0" w:color="auto"/>
              <w:right w:val="single" w:sz="4" w:space="0" w:color="auto"/>
            </w:tcBorders>
            <w:shd w:val="clear" w:color="auto" w:fill="auto"/>
            <w:noWrap/>
            <w:vAlign w:val="bottom"/>
            <w:hideMark/>
          </w:tcPr>
          <w:p w14:paraId="7DD7EEF7"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24,8</w:t>
            </w:r>
          </w:p>
        </w:tc>
        <w:tc>
          <w:tcPr>
            <w:tcW w:w="1200" w:type="dxa"/>
            <w:tcBorders>
              <w:top w:val="nil"/>
              <w:left w:val="nil"/>
              <w:bottom w:val="single" w:sz="4" w:space="0" w:color="auto"/>
              <w:right w:val="single" w:sz="4" w:space="0" w:color="auto"/>
            </w:tcBorders>
            <w:shd w:val="clear" w:color="auto" w:fill="auto"/>
            <w:noWrap/>
            <w:vAlign w:val="bottom"/>
            <w:hideMark/>
          </w:tcPr>
          <w:p w14:paraId="5FF77F8D"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26,5</w:t>
            </w:r>
          </w:p>
        </w:tc>
        <w:tc>
          <w:tcPr>
            <w:tcW w:w="1200" w:type="dxa"/>
            <w:tcBorders>
              <w:top w:val="nil"/>
              <w:left w:val="nil"/>
              <w:bottom w:val="nil"/>
              <w:right w:val="nil"/>
            </w:tcBorders>
            <w:shd w:val="clear" w:color="auto" w:fill="auto"/>
            <w:noWrap/>
            <w:vAlign w:val="center"/>
            <w:hideMark/>
          </w:tcPr>
          <w:p w14:paraId="34E52DF3"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p>
        </w:tc>
      </w:tr>
      <w:tr w:rsidR="00A7697F" w:rsidRPr="00F137F8" w14:paraId="25FDC86B" w14:textId="77777777" w:rsidTr="00BC0705">
        <w:trPr>
          <w:trHeight w:val="223"/>
        </w:trPr>
        <w:tc>
          <w:tcPr>
            <w:tcW w:w="3407" w:type="dxa"/>
            <w:tcBorders>
              <w:top w:val="nil"/>
              <w:left w:val="single" w:sz="4" w:space="0" w:color="auto"/>
              <w:bottom w:val="single" w:sz="4" w:space="0" w:color="auto"/>
              <w:right w:val="single" w:sz="4" w:space="0" w:color="auto"/>
            </w:tcBorders>
            <w:shd w:val="clear" w:color="auto" w:fill="auto"/>
            <w:vAlign w:val="center"/>
            <w:hideMark/>
          </w:tcPr>
          <w:p w14:paraId="152AA843"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Distance to neighbours' boundary</w:t>
            </w:r>
          </w:p>
        </w:tc>
        <w:tc>
          <w:tcPr>
            <w:tcW w:w="1100" w:type="dxa"/>
            <w:tcBorders>
              <w:top w:val="nil"/>
              <w:left w:val="nil"/>
              <w:bottom w:val="single" w:sz="4" w:space="0" w:color="auto"/>
              <w:right w:val="single" w:sz="4" w:space="0" w:color="auto"/>
            </w:tcBorders>
            <w:shd w:val="clear" w:color="auto" w:fill="auto"/>
            <w:noWrap/>
            <w:vAlign w:val="center"/>
            <w:hideMark/>
          </w:tcPr>
          <w:p w14:paraId="2085BCE7"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(9m)</w:t>
            </w:r>
          </w:p>
        </w:tc>
        <w:tc>
          <w:tcPr>
            <w:tcW w:w="1200" w:type="dxa"/>
            <w:tcBorders>
              <w:top w:val="nil"/>
              <w:left w:val="nil"/>
              <w:bottom w:val="single" w:sz="4" w:space="0" w:color="auto"/>
              <w:right w:val="single" w:sz="4" w:space="0" w:color="auto"/>
            </w:tcBorders>
            <w:shd w:val="clear" w:color="auto" w:fill="auto"/>
            <w:noWrap/>
            <w:vAlign w:val="center"/>
            <w:hideMark/>
          </w:tcPr>
          <w:p w14:paraId="45ACA3FD"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(14m)</w:t>
            </w:r>
          </w:p>
        </w:tc>
        <w:tc>
          <w:tcPr>
            <w:tcW w:w="1200" w:type="dxa"/>
            <w:tcBorders>
              <w:top w:val="nil"/>
              <w:left w:val="nil"/>
              <w:bottom w:val="single" w:sz="4" w:space="0" w:color="auto"/>
              <w:right w:val="single" w:sz="4" w:space="0" w:color="auto"/>
            </w:tcBorders>
            <w:shd w:val="clear" w:color="auto" w:fill="auto"/>
            <w:noWrap/>
            <w:vAlign w:val="center"/>
            <w:hideMark/>
          </w:tcPr>
          <w:p w14:paraId="0B1BF1FC"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r w:rsidRPr="00F137F8">
              <w:rPr>
                <w:rFonts w:ascii="Calibri" w:eastAsia="Times New Roman" w:hAnsi="Calibri" w:cs="Times New Roman"/>
                <w:color w:val="000000"/>
                <w:lang w:val="en-GB" w:eastAsia="fr-FR"/>
              </w:rPr>
              <w:t>(14m)</w:t>
            </w:r>
          </w:p>
        </w:tc>
        <w:tc>
          <w:tcPr>
            <w:tcW w:w="1200" w:type="dxa"/>
            <w:tcBorders>
              <w:top w:val="nil"/>
              <w:left w:val="nil"/>
              <w:bottom w:val="nil"/>
              <w:right w:val="nil"/>
            </w:tcBorders>
            <w:shd w:val="clear" w:color="auto" w:fill="auto"/>
            <w:vAlign w:val="center"/>
            <w:hideMark/>
          </w:tcPr>
          <w:p w14:paraId="4A1F188D" w14:textId="77777777" w:rsidR="00A7697F" w:rsidRPr="00F137F8" w:rsidRDefault="00A7697F" w:rsidP="00BC0705">
            <w:pPr>
              <w:spacing w:after="0" w:line="240" w:lineRule="auto"/>
              <w:jc w:val="center"/>
              <w:rPr>
                <w:rFonts w:ascii="Calibri" w:eastAsia="Times New Roman" w:hAnsi="Calibri" w:cs="Times New Roman"/>
                <w:color w:val="000000"/>
                <w:lang w:val="en-GB" w:eastAsia="fr-FR"/>
              </w:rPr>
            </w:pPr>
          </w:p>
        </w:tc>
      </w:tr>
    </w:tbl>
    <w:p w14:paraId="13FE79A1" w14:textId="77777777" w:rsidR="00F137F8" w:rsidRDefault="00A10FB2" w:rsidP="00F137F8">
      <w:pPr>
        <w:spacing w:before="240"/>
      </w:pPr>
      <w:r>
        <w:rPr>
          <w:noProof/>
          <w:lang w:val="fr-FR" w:eastAsia="fr-FR"/>
        </w:rPr>
        <w:drawing>
          <wp:inline distT="0" distB="0" distL="0" distR="0" wp14:anchorId="29C116E4" wp14:editId="6F97FD1F">
            <wp:extent cx="8941706" cy="2232561"/>
            <wp:effectExtent l="19050" t="1905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950647" cy="2234793"/>
                    </a:xfrm>
                    <a:prstGeom prst="rect">
                      <a:avLst/>
                    </a:prstGeom>
                    <a:ln>
                      <a:solidFill>
                        <a:schemeClr val="tx1"/>
                      </a:solidFill>
                    </a:ln>
                  </pic:spPr>
                </pic:pic>
              </a:graphicData>
            </a:graphic>
          </wp:inline>
        </w:drawing>
      </w:r>
    </w:p>
    <w:p w14:paraId="248CD747" w14:textId="77777777" w:rsidR="00530ABE" w:rsidRDefault="00530ABE" w:rsidP="00F137F8">
      <w:pPr>
        <w:spacing w:before="240"/>
      </w:pPr>
    </w:p>
    <w:p w14:paraId="4A2B84B3" w14:textId="77777777" w:rsidR="00530ABE" w:rsidRDefault="00530ABE">
      <w:r>
        <w:br w:type="page"/>
      </w:r>
    </w:p>
    <w:p w14:paraId="028EB2EE" w14:textId="77777777" w:rsidR="00530ABE" w:rsidRDefault="00530ABE"/>
    <w:p w14:paraId="3772F727" w14:textId="77777777" w:rsidR="00530ABE" w:rsidRDefault="00530ABE"/>
    <w:p w14:paraId="508070D4" w14:textId="77777777" w:rsidR="00530ABE" w:rsidRDefault="00530ABE" w:rsidP="00530ABE">
      <w:pPr>
        <w:pStyle w:val="Titre2"/>
      </w:pPr>
      <w:bookmarkStart w:id="95" w:name="_Toc448850386"/>
      <w:r>
        <w:t>Labeling – Detailed Soil Samples</w:t>
      </w:r>
      <w:bookmarkEnd w:id="95"/>
    </w:p>
    <w:p w14:paraId="6A7567CE" w14:textId="77777777" w:rsidR="00530ABE" w:rsidRDefault="00530ABE"/>
    <w:p w14:paraId="351C2E2A" w14:textId="77777777" w:rsidR="00530ABE" w:rsidRDefault="00530ABE"/>
    <w:p w14:paraId="1523E36B" w14:textId="77777777" w:rsidR="00530ABE" w:rsidRDefault="00530ABE" w:rsidP="00F137F8">
      <w:pPr>
        <w:spacing w:before="240"/>
        <w:sectPr w:rsidR="00530ABE" w:rsidSect="003C0727">
          <w:pgSz w:w="16838" w:h="11906" w:orient="landscape"/>
          <w:pgMar w:top="984" w:right="1418" w:bottom="1418" w:left="1418" w:header="709" w:footer="709" w:gutter="0"/>
          <w:cols w:space="708"/>
          <w:docGrid w:linePitch="360"/>
        </w:sectPr>
      </w:pPr>
    </w:p>
    <w:p w14:paraId="1CD83167" w14:textId="77777777" w:rsidR="004113B5" w:rsidRPr="004318F4" w:rsidRDefault="004113B5" w:rsidP="004318F4">
      <w:pPr>
        <w:pStyle w:val="Titre2"/>
      </w:pPr>
      <w:bookmarkStart w:id="96" w:name="_Toc448850387"/>
      <w:r w:rsidRPr="004318F4">
        <w:lastRenderedPageBreak/>
        <w:t>Soil sample preparation and analysis (laboratory)</w:t>
      </w:r>
      <w:bookmarkEnd w:id="96"/>
    </w:p>
    <w:p w14:paraId="2CEBF25E" w14:textId="77777777" w:rsidR="004113B5" w:rsidRPr="007B5276" w:rsidRDefault="004113B5" w:rsidP="004113B5">
      <w:pPr>
        <w:jc w:val="both"/>
        <w:rPr>
          <w:lang w:val="en-GB"/>
        </w:rPr>
      </w:pPr>
      <w:r w:rsidRPr="007B5276">
        <w:rPr>
          <w:lang w:val="en-GB"/>
        </w:rPr>
        <w:t xml:space="preserve">The main target analyses in </w:t>
      </w:r>
      <w:r w:rsidR="004E500B">
        <w:rPr>
          <w:lang w:val="en-GB"/>
        </w:rPr>
        <w:t>soil</w:t>
      </w:r>
      <w:r w:rsidRPr="007B5276">
        <w:rPr>
          <w:lang w:val="en-GB"/>
        </w:rPr>
        <w:t xml:space="preserve"> samples are:</w:t>
      </w:r>
    </w:p>
    <w:p w14:paraId="72BDD198" w14:textId="77777777" w:rsidR="004113B5" w:rsidRPr="007B5276" w:rsidRDefault="004113B5" w:rsidP="004113B5">
      <w:pPr>
        <w:pStyle w:val="Paragraphedeliste"/>
        <w:numPr>
          <w:ilvl w:val="0"/>
          <w:numId w:val="28"/>
        </w:numPr>
        <w:jc w:val="both"/>
        <w:rPr>
          <w:lang w:val="en-GB"/>
        </w:rPr>
      </w:pPr>
      <w:proofErr w:type="spellStart"/>
      <w:r w:rsidRPr="007B5276">
        <w:rPr>
          <w:lang w:val="en-GB"/>
        </w:rPr>
        <w:t>Metolach</w:t>
      </w:r>
      <w:r w:rsidR="004E500B">
        <w:rPr>
          <w:lang w:val="en-GB"/>
        </w:rPr>
        <w:t>lor</w:t>
      </w:r>
      <w:proofErr w:type="spellEnd"/>
      <w:r w:rsidR="004E500B">
        <w:rPr>
          <w:lang w:val="en-GB"/>
        </w:rPr>
        <w:t>, ESA and OXA concentrations</w:t>
      </w:r>
    </w:p>
    <w:p w14:paraId="771E9F10" w14:textId="77777777" w:rsidR="004113B5" w:rsidRPr="007B5276" w:rsidRDefault="004113B5" w:rsidP="004113B5">
      <w:pPr>
        <w:pStyle w:val="Paragraphedeliste"/>
        <w:numPr>
          <w:ilvl w:val="0"/>
          <w:numId w:val="28"/>
        </w:numPr>
        <w:jc w:val="both"/>
        <w:rPr>
          <w:lang w:val="en-GB"/>
        </w:rPr>
      </w:pPr>
      <w:proofErr w:type="spellStart"/>
      <w:r w:rsidRPr="007B5276">
        <w:rPr>
          <w:lang w:val="en-GB"/>
        </w:rPr>
        <w:t>Me</w:t>
      </w:r>
      <w:r w:rsidR="004E500B">
        <w:rPr>
          <w:lang w:val="en-GB"/>
        </w:rPr>
        <w:t>tolachlor</w:t>
      </w:r>
      <w:proofErr w:type="spellEnd"/>
      <w:r w:rsidR="004E500B">
        <w:rPr>
          <w:lang w:val="en-GB"/>
        </w:rPr>
        <w:t xml:space="preserve"> </w:t>
      </w:r>
      <w:proofErr w:type="spellStart"/>
      <w:r w:rsidR="004E500B">
        <w:rPr>
          <w:lang w:val="en-GB"/>
        </w:rPr>
        <w:t>steroisomer</w:t>
      </w:r>
      <w:proofErr w:type="spellEnd"/>
      <w:r w:rsidR="004E500B">
        <w:rPr>
          <w:lang w:val="en-GB"/>
        </w:rPr>
        <w:t xml:space="preserve"> fractions (all 4 fractions if possible)</w:t>
      </w:r>
    </w:p>
    <w:p w14:paraId="6CC929E9" w14:textId="77777777" w:rsidR="004113B5" w:rsidRDefault="004113B5" w:rsidP="004113B5">
      <w:pPr>
        <w:pStyle w:val="Paragraphedeliste"/>
        <w:numPr>
          <w:ilvl w:val="0"/>
          <w:numId w:val="28"/>
        </w:numPr>
        <w:jc w:val="both"/>
        <w:rPr>
          <w:lang w:val="en-GB"/>
        </w:rPr>
      </w:pPr>
      <w:r w:rsidRPr="007B5276">
        <w:rPr>
          <w:lang w:val="en-GB"/>
        </w:rPr>
        <w:t xml:space="preserve">Isotope signatures (C, N) </w:t>
      </w:r>
    </w:p>
    <w:p w14:paraId="7C59CEA5" w14:textId="77777777" w:rsidR="003F268B" w:rsidRPr="007B5276" w:rsidRDefault="003F268B" w:rsidP="004113B5">
      <w:pPr>
        <w:pStyle w:val="Paragraphedeliste"/>
        <w:numPr>
          <w:ilvl w:val="0"/>
          <w:numId w:val="28"/>
        </w:numPr>
        <w:jc w:val="both"/>
        <w:rPr>
          <w:lang w:val="en-GB"/>
        </w:rPr>
      </w:pPr>
      <w:r>
        <w:rPr>
          <w:lang w:val="en-GB"/>
        </w:rPr>
        <w:t>Moisture content</w:t>
      </w:r>
    </w:p>
    <w:p w14:paraId="1C598BA7" w14:textId="77777777" w:rsidR="004E500B" w:rsidRPr="007B5276" w:rsidRDefault="004E500B" w:rsidP="004E500B">
      <w:pPr>
        <w:jc w:val="both"/>
        <w:rPr>
          <w:b/>
          <w:lang w:val="en-GB"/>
        </w:rPr>
      </w:pPr>
      <w:r w:rsidRPr="007B5276">
        <w:rPr>
          <w:lang w:val="en-GB"/>
        </w:rPr>
        <w:t xml:space="preserve">Concentration range of target pesticides for method setup is: </w:t>
      </w:r>
      <w:r w:rsidRPr="004E500B">
        <w:rPr>
          <w:b/>
          <w:highlight w:val="yellow"/>
          <w:lang w:val="en-GB"/>
        </w:rPr>
        <w:t>0.1 - 300µg/L</w:t>
      </w:r>
      <w:r w:rsidRPr="007B5276">
        <w:rPr>
          <w:b/>
          <w:lang w:val="en-GB"/>
        </w:rPr>
        <w:t xml:space="preserve">  </w:t>
      </w:r>
    </w:p>
    <w:p w14:paraId="324F34F3" w14:textId="77777777" w:rsidR="004E500B" w:rsidRPr="007B5276" w:rsidRDefault="004E500B" w:rsidP="004E500B">
      <w:pPr>
        <w:jc w:val="both"/>
        <w:rPr>
          <w:lang w:val="en-GB"/>
        </w:rPr>
      </w:pPr>
      <w:r w:rsidRPr="007B5276">
        <w:rPr>
          <w:lang w:val="en-GB"/>
        </w:rPr>
        <w:t>However, in addition to the main target analyses</w:t>
      </w:r>
      <w:r w:rsidR="003F268B">
        <w:rPr>
          <w:lang w:val="en-GB"/>
        </w:rPr>
        <w:t>,</w:t>
      </w:r>
      <w:r w:rsidRPr="007B5276">
        <w:rPr>
          <w:lang w:val="en-GB"/>
        </w:rPr>
        <w:t xml:space="preserve"> (1) organic matter </w:t>
      </w:r>
      <w:r w:rsidR="003F268B">
        <w:rPr>
          <w:lang w:val="en-GB"/>
        </w:rPr>
        <w:t xml:space="preserve">and </w:t>
      </w:r>
      <w:r w:rsidRPr="007B5276">
        <w:rPr>
          <w:lang w:val="en-GB"/>
        </w:rPr>
        <w:t>(</w:t>
      </w:r>
      <w:r w:rsidR="00EE5329">
        <w:rPr>
          <w:lang w:val="en-GB"/>
        </w:rPr>
        <w:t>2</w:t>
      </w:r>
      <w:r w:rsidRPr="007B5276">
        <w:rPr>
          <w:lang w:val="en-GB"/>
        </w:rPr>
        <w:t xml:space="preserve">) </w:t>
      </w:r>
      <w:r w:rsidR="003F268B">
        <w:rPr>
          <w:lang w:val="en-GB"/>
        </w:rPr>
        <w:t>pH</w:t>
      </w:r>
      <w:r w:rsidRPr="007B5276">
        <w:rPr>
          <w:lang w:val="en-GB"/>
        </w:rPr>
        <w:t xml:space="preserve"> are to be </w:t>
      </w:r>
      <w:r w:rsidR="003F268B">
        <w:rPr>
          <w:lang w:val="en-GB"/>
        </w:rPr>
        <w:t>measured at the beginning, middle and end of the season (March 29</w:t>
      </w:r>
      <w:r w:rsidR="003F268B" w:rsidRPr="003F268B">
        <w:rPr>
          <w:vertAlign w:val="superscript"/>
          <w:lang w:val="en-GB"/>
        </w:rPr>
        <w:t>th</w:t>
      </w:r>
      <w:r w:rsidR="003F268B">
        <w:rPr>
          <w:lang w:val="en-GB"/>
        </w:rPr>
        <w:t>, May 31</w:t>
      </w:r>
      <w:r w:rsidR="003F268B" w:rsidRPr="003F268B">
        <w:rPr>
          <w:vertAlign w:val="superscript"/>
          <w:lang w:val="en-GB"/>
        </w:rPr>
        <w:t>st</w:t>
      </w:r>
      <w:r w:rsidR="003F268B">
        <w:rPr>
          <w:lang w:val="en-GB"/>
        </w:rPr>
        <w:t xml:space="preserve"> and July 19</w:t>
      </w:r>
      <w:r w:rsidR="003F268B" w:rsidRPr="003F268B">
        <w:rPr>
          <w:vertAlign w:val="superscript"/>
          <w:lang w:val="en-GB"/>
        </w:rPr>
        <w:t>th</w:t>
      </w:r>
      <w:r w:rsidR="003F268B">
        <w:rPr>
          <w:lang w:val="en-GB"/>
        </w:rPr>
        <w:t xml:space="preserve"> 2016)</w:t>
      </w:r>
      <w:r w:rsidR="00EE5329">
        <w:rPr>
          <w:lang w:val="en-GB"/>
        </w:rPr>
        <w:t xml:space="preserve"> for each plot’s composite sample collected on that date</w:t>
      </w:r>
      <w:r w:rsidRPr="007B5276">
        <w:rPr>
          <w:lang w:val="en-GB"/>
        </w:rPr>
        <w:t xml:space="preserve">. </w:t>
      </w:r>
    </w:p>
    <w:p w14:paraId="23AF195C" w14:textId="77777777" w:rsidR="004E500B" w:rsidRDefault="004E500B" w:rsidP="004E500B">
      <w:pPr>
        <w:jc w:val="both"/>
        <w:rPr>
          <w:lang w:val="en-GB"/>
        </w:rPr>
      </w:pPr>
      <w:r w:rsidRPr="007B5276">
        <w:rPr>
          <w:lang w:val="en-GB"/>
        </w:rPr>
        <w:t>The following diagram summarizes the</w:t>
      </w:r>
      <w:r w:rsidR="00EE5329">
        <w:rPr>
          <w:lang w:val="en-GB"/>
        </w:rPr>
        <w:t xml:space="preserve"> required</w:t>
      </w:r>
      <w:r w:rsidRPr="007B5276">
        <w:rPr>
          <w:lang w:val="en-GB"/>
        </w:rPr>
        <w:t xml:space="preserve"> </w:t>
      </w:r>
      <w:r w:rsidR="00EE5329">
        <w:rPr>
          <w:lang w:val="en-GB"/>
        </w:rPr>
        <w:t>soil</w:t>
      </w:r>
      <w:r w:rsidRPr="007B5276">
        <w:rPr>
          <w:lang w:val="en-GB"/>
        </w:rPr>
        <w:t xml:space="preserve"> analys</w:t>
      </w:r>
      <w:r w:rsidR="00EE5329">
        <w:rPr>
          <w:lang w:val="en-GB"/>
        </w:rPr>
        <w:t>e</w:t>
      </w:r>
      <w:r w:rsidRPr="007B5276">
        <w:rPr>
          <w:lang w:val="en-GB"/>
        </w:rPr>
        <w:t xml:space="preserve">s. The key steps are described in detailed below. </w:t>
      </w:r>
    </w:p>
    <w:p w14:paraId="0F6C920D" w14:textId="77777777" w:rsidR="004E500B" w:rsidRDefault="009604BE" w:rsidP="004E500B">
      <w:pPr>
        <w:jc w:val="both"/>
      </w:pPr>
      <w:r>
        <w:object w:dxaOrig="9916" w:dyaOrig="9675" w14:anchorId="34D6755D">
          <v:shape id="_x0000_i1028" type="#_x0000_t75" style="width:453.15pt;height:442.65pt" o:ole="">
            <v:imagedata r:id="rId25" o:title=""/>
          </v:shape>
          <o:OLEObject Type="Embed" ProgID="Visio.Drawing.15" ShapeID="_x0000_i1028" DrawAspect="Content" ObjectID="_1526896373" r:id="rId26"/>
        </w:object>
      </w:r>
    </w:p>
    <w:p w14:paraId="532BB5F8" w14:textId="77777777" w:rsidR="00566F14" w:rsidRPr="007B5276" w:rsidRDefault="00566F14" w:rsidP="004E500B">
      <w:pPr>
        <w:jc w:val="both"/>
        <w:rPr>
          <w:lang w:val="en-GB"/>
        </w:rPr>
      </w:pPr>
    </w:p>
    <w:p w14:paraId="4EF0BC3E" w14:textId="77777777" w:rsidR="001F5F59" w:rsidRDefault="001F5F59" w:rsidP="001F5F59">
      <w:pPr>
        <w:pStyle w:val="Titre2"/>
      </w:pPr>
      <w:bookmarkStart w:id="97" w:name="_Toc448850388"/>
      <w:r w:rsidRPr="002D53F4">
        <w:lastRenderedPageBreak/>
        <w:t>Soil preparation</w:t>
      </w:r>
      <w:r>
        <w:t>: Sieve as soon as possible after sampling</w:t>
      </w:r>
      <w:bookmarkEnd w:id="97"/>
    </w:p>
    <w:p w14:paraId="04726580" w14:textId="77777777" w:rsidR="001F5F59" w:rsidRDefault="001F5F59" w:rsidP="001F5F59">
      <w:pPr>
        <w:pStyle w:val="Paragraphedeliste"/>
        <w:numPr>
          <w:ilvl w:val="0"/>
          <w:numId w:val="29"/>
        </w:numPr>
      </w:pPr>
      <w:r w:rsidRPr="006915CA">
        <w:t xml:space="preserve">Do </w:t>
      </w:r>
      <w:r w:rsidRPr="0018625B">
        <w:rPr>
          <w:b/>
        </w:rPr>
        <w:t>NOT</w:t>
      </w:r>
      <w:r w:rsidRPr="006915CA">
        <w:t xml:space="preserve"> dry the soil</w:t>
      </w:r>
      <w:r>
        <w:t>: drying the sample might affect the pesticide content and/or microbial activity</w:t>
      </w:r>
      <w:r w:rsidR="00161130">
        <w:fldChar w:fldCharType="begin"/>
      </w:r>
      <w:r>
        <w:instrText xml:space="preserve"> ADDIN ZOTERO_ITEM CSL_CITATION {"citationID":"26tn8vvkkh","properties":{"formattedCitation":"{\\rtf \\super 3\\nosupersub{}}","plainCitation":"3"},"citationItems":[{"id":180,"uris":["http://zotero.org/users/434157/items/SPJGBHAM"],"uri":["http://zotero.org/users/434157/items/SPJGBHAM"],"itemData":{"id":180,"type":"book","title":"Manual for soil analysis monitoring and assessing soil bioremediation","publisher":"Springer","publisher-place":"Berlin; New York","source":"Open WorldCat","event-place":"Berlin; New York","abstract":"\"Reliable methods for monitoring and assessing soil quality are a prerequisite for successful soil bioremediation projects. The fifth volume of Soil Biology presents detailed descriptions of selected methods for evaluating, monitoring and assessing bioremediation treatments of soils contaminated with organic pollutants or heavy metals. Traditional soil investigation techniques, including chemical, physical and microbiological methods, are complemented by the most suitable modern methods, such as the use of bioreporter technology, immunological, ecotoxicological or molecular assays. Feasibility studies for bioremediation treatments complete the manual. Easy-to-follow protocols with step-by-step procedures, lists of the required equipment and reagents as well as notes on the evaluation and quality control allow immediate application. Short introductions to the principles and objectives help to assess the field of application of each procedure.\"--Jacket.","URL":"http://public.eblib.com/choice/publicfullrecord.aspx?p=304261","ISBN":"9783540253464  3540253467  3540289046  9783540289043  1280346817 9781280346811","language":"English","author":[{"family":"Margesin","given":"Rosa"},{"family":"Schinner","given":"Franz"}],"issued":{"date-parts":[["2005"]]},"accessed":{"date-parts":[["2015",5,12]]}}}],"schema":"https://github.com/citation-style-language/schema/raw/master/csl-citation.json"} </w:instrText>
      </w:r>
      <w:r w:rsidR="00161130">
        <w:fldChar w:fldCharType="separate"/>
      </w:r>
      <w:r w:rsidRPr="003744AB">
        <w:rPr>
          <w:rFonts w:cs="Times New Roman"/>
          <w:szCs w:val="24"/>
          <w:vertAlign w:val="superscript"/>
        </w:rPr>
        <w:t>3</w:t>
      </w:r>
      <w:r w:rsidR="00161130">
        <w:fldChar w:fldCharType="end"/>
      </w:r>
      <w:r w:rsidRPr="00F76BE0">
        <w:rPr>
          <w:vertAlign w:val="superscript"/>
        </w:rPr>
        <w:t>,</w:t>
      </w:r>
      <w:r w:rsidR="00161130" w:rsidRPr="009B5ED4">
        <w:fldChar w:fldCharType="begin"/>
      </w:r>
      <w:r>
        <w:instrText xml:space="preserve"> ADDIN ZOTERO_ITEM CSL_CITATION {"citationID":"2mbrf9u11l","properties":{"formattedCitation":"{\\rtf \\super 4\\nosupersub{}}","plainCitation":"4"},"citationItems":[{"id":2328,"uris":["http://zotero.org/users/434157/items/8H5BANAN"],"uri":["http://zotero.org/users/434157/items/8H5BANAN"],"itemData":{"id":2328,"type":"article-journal","title":"Determination of pesticides in soil samples by solid phase extraction disks","container-title":"Chromatographia","page":"187-190","volume":"36","issue":"1","DOI":"10.1007/BF02263860","ISSN":"0009-5893","journalAbbreviation":"Chromatographia","language":"English","author":[{"family":"Redondo","given":"M.J."},{"family":"Ruiz","given":"M.J."},{"family":"Boluda","given":"R."},{"family":"Font","given":"G."}],"issued":{"date-parts":[["1993",12,1]]}}}],"schema":"https://github.com/citation-style-language/schema/raw/master/csl-citation.json"} </w:instrText>
      </w:r>
      <w:r w:rsidR="00161130" w:rsidRPr="009B5ED4">
        <w:fldChar w:fldCharType="separate"/>
      </w:r>
      <w:r w:rsidRPr="003744AB">
        <w:rPr>
          <w:rFonts w:cs="Times New Roman"/>
          <w:szCs w:val="24"/>
          <w:vertAlign w:val="superscript"/>
        </w:rPr>
        <w:t>4</w:t>
      </w:r>
      <w:r w:rsidR="00161130" w:rsidRPr="009B5ED4">
        <w:fldChar w:fldCharType="end"/>
      </w:r>
    </w:p>
    <w:p w14:paraId="33ACA436" w14:textId="77777777" w:rsidR="001F5F59" w:rsidRDefault="001F5F59" w:rsidP="001F5F59">
      <w:pPr>
        <w:pStyle w:val="Paragraphedeliste"/>
        <w:numPr>
          <w:ilvl w:val="0"/>
          <w:numId w:val="29"/>
        </w:numPr>
      </w:pPr>
      <w:r>
        <w:t>Weigh each sample (in its sampling bag)</w:t>
      </w:r>
    </w:p>
    <w:p w14:paraId="012474C0" w14:textId="77777777" w:rsidR="001F5F59" w:rsidRPr="00DD4365" w:rsidRDefault="001F5F59" w:rsidP="001F5F59">
      <w:pPr>
        <w:pStyle w:val="Paragraphedeliste"/>
        <w:numPr>
          <w:ilvl w:val="0"/>
          <w:numId w:val="29"/>
        </w:numPr>
      </w:pPr>
      <w:r>
        <w:t>Homogenize the sample with a Riffle splitter: pass the sample twice in the splitter.</w:t>
      </w:r>
      <w:r w:rsidRPr="00DD4365">
        <w:t xml:space="preserve"> If the initial sample weigh is above 500g, keep only half of the sample to </w:t>
      </w:r>
      <w:proofErr w:type="gramStart"/>
      <w:r w:rsidRPr="00DD4365">
        <w:t>sieve,</w:t>
      </w:r>
      <w:proofErr w:type="gramEnd"/>
      <w:r w:rsidRPr="00DD4365">
        <w:t xml:space="preserve"> otherwise sieve the whole sample.</w:t>
      </w:r>
      <w:r>
        <w:br/>
      </w:r>
      <w:r w:rsidRPr="00A4551B">
        <w:rPr>
          <w:b/>
        </w:rPr>
        <w:t>Note:</w:t>
      </w:r>
      <w:r>
        <w:t xml:space="preserve"> this step is </w:t>
      </w:r>
      <w:r w:rsidRPr="00A4551B">
        <w:rPr>
          <w:b/>
        </w:rPr>
        <w:t>necessary</w:t>
      </w:r>
      <w:r>
        <w:t xml:space="preserve"> for the sample from the catchment area but could be skipped for the plots if the samples are &lt; 300g</w:t>
      </w:r>
    </w:p>
    <w:p w14:paraId="6E9FA803" w14:textId="77777777" w:rsidR="001F5F59" w:rsidRDefault="001F5F59" w:rsidP="001F5F59">
      <w:pPr>
        <w:pStyle w:val="Paragraphedeliste"/>
        <w:numPr>
          <w:ilvl w:val="0"/>
          <w:numId w:val="29"/>
        </w:numPr>
      </w:pPr>
      <w:r>
        <w:t xml:space="preserve">Weigh the empty sampling bag </w:t>
      </w:r>
    </w:p>
    <w:p w14:paraId="7DFD791E" w14:textId="77777777" w:rsidR="001F5F59" w:rsidRDefault="001F5F59" w:rsidP="001F5F59">
      <w:pPr>
        <w:pStyle w:val="Paragraphedeliste"/>
        <w:numPr>
          <w:ilvl w:val="0"/>
          <w:numId w:val="29"/>
        </w:numPr>
      </w:pPr>
      <w:r>
        <w:t xml:space="preserve">For samples &gt; 500g, put the soil to discard in the original weighted sampling bag and weigh </w:t>
      </w:r>
    </w:p>
    <w:p w14:paraId="001C6D36" w14:textId="77777777" w:rsidR="001F5F59" w:rsidRDefault="001F5F59" w:rsidP="00605D64">
      <w:pPr>
        <w:pStyle w:val="Paragraphedeliste"/>
        <w:numPr>
          <w:ilvl w:val="0"/>
          <w:numId w:val="29"/>
        </w:numPr>
      </w:pPr>
      <w:r>
        <w:t xml:space="preserve">Quarter the sample </w:t>
      </w:r>
      <w:r w:rsidRPr="001C4BE5">
        <w:t xml:space="preserve">following the quartering procedure </w:t>
      </w:r>
      <w:r w:rsidR="008F63C8">
        <w:t>shown in the figure below</w:t>
      </w:r>
      <w:r w:rsidR="00605D64" w:rsidRPr="00605D64">
        <w:t xml:space="preserve"> (NF X 31-101)</w:t>
      </w:r>
      <w:r w:rsidR="008F63C8">
        <w:t>:</w:t>
      </w:r>
    </w:p>
    <w:p w14:paraId="5D966717" w14:textId="77777777" w:rsidR="008F63C8" w:rsidRDefault="008F63C8" w:rsidP="008F63C8">
      <w:pPr>
        <w:pStyle w:val="Paragraphedeliste"/>
        <w:jc w:val="center"/>
      </w:pPr>
      <w:r>
        <w:rPr>
          <w:noProof/>
          <w:lang w:val="fr-FR" w:eastAsia="fr-FR"/>
        </w:rPr>
        <w:drawing>
          <wp:inline distT="0" distB="0" distL="0" distR="0" wp14:anchorId="2261483B" wp14:editId="091CB1F0">
            <wp:extent cx="3264678" cy="3967701"/>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4722" cy="3967755"/>
                    </a:xfrm>
                    <a:prstGeom prst="rect">
                      <a:avLst/>
                    </a:prstGeom>
                    <a:noFill/>
                    <a:ln>
                      <a:noFill/>
                    </a:ln>
                  </pic:spPr>
                </pic:pic>
              </a:graphicData>
            </a:graphic>
          </wp:inline>
        </w:drawing>
      </w:r>
    </w:p>
    <w:p w14:paraId="6DFDB937" w14:textId="77777777" w:rsidR="008F63C8" w:rsidRDefault="008F63C8" w:rsidP="008F63C8">
      <w:pPr>
        <w:pStyle w:val="Paragraphedeliste"/>
      </w:pPr>
    </w:p>
    <w:p w14:paraId="39B775BB" w14:textId="77777777" w:rsidR="001F5F59" w:rsidRDefault="001F5F59" w:rsidP="001F5F59">
      <w:pPr>
        <w:pStyle w:val="Paragraphedeliste"/>
        <w:numPr>
          <w:ilvl w:val="0"/>
          <w:numId w:val="29"/>
        </w:numPr>
      </w:pPr>
      <w:r>
        <w:t>Sieve the remaining soil with a 2mm mesh: the sample through the 2-mm sieve, grind the fraction above 2mm (in the pot), pass this fraction through the 2-mm sieve</w:t>
      </w:r>
    </w:p>
    <w:p w14:paraId="4E2C5F6C" w14:textId="77777777" w:rsidR="003747DC" w:rsidRDefault="003747DC" w:rsidP="003747DC">
      <w:pPr>
        <w:pStyle w:val="Paragraphedeliste"/>
        <w:numPr>
          <w:ilvl w:val="0"/>
          <w:numId w:val="29"/>
        </w:numPr>
        <w:rPr>
          <w:ins w:id="98" w:author="wisselmann" w:date="2016-04-11T11:17:00Z"/>
        </w:rPr>
      </w:pPr>
      <w:ins w:id="99" w:author="wisselmann" w:date="2016-04-11T11:17:00Z">
        <w:r>
          <w:t>Weigh the fraction of particles &gt; 2mm in the empty sampling bag</w:t>
        </w:r>
      </w:ins>
    </w:p>
    <w:p w14:paraId="17559FEF" w14:textId="77777777" w:rsidR="003747DC" w:rsidRDefault="003747DC" w:rsidP="003747DC">
      <w:pPr>
        <w:pStyle w:val="Paragraphedeliste"/>
        <w:numPr>
          <w:ilvl w:val="0"/>
          <w:numId w:val="29"/>
        </w:numPr>
        <w:rPr>
          <w:ins w:id="100" w:author="wisselmann" w:date="2016-04-11T11:17:00Z"/>
        </w:rPr>
      </w:pPr>
      <w:ins w:id="101" w:author="wisselmann" w:date="2016-04-11T11:17:00Z">
        <w:r>
          <w:t xml:space="preserve">Store about </w:t>
        </w:r>
        <w:r w:rsidRPr="00A433E5">
          <w:rPr>
            <w:b/>
          </w:rPr>
          <w:t>2*</w:t>
        </w:r>
        <w:r>
          <w:rPr>
            <w:b/>
          </w:rPr>
          <w:t>3</w:t>
        </w:r>
        <w:r w:rsidRPr="00A433E5">
          <w:rPr>
            <w:b/>
          </w:rPr>
          <w:t>0 g of sieved soil</w:t>
        </w:r>
        <w:r>
          <w:t xml:space="preserve"> in 40mL</w:t>
        </w:r>
        <w:r w:rsidRPr="00D02F35">
          <w:t xml:space="preserve"> </w:t>
        </w:r>
        <w:r>
          <w:t xml:space="preserve">amber </w:t>
        </w:r>
        <w:r w:rsidRPr="00D02F35">
          <w:t>glass bottle</w:t>
        </w:r>
        <w:r>
          <w:t>s in a fridge for water content determination (see next step)</w:t>
        </w:r>
      </w:ins>
    </w:p>
    <w:p w14:paraId="4AE5444D" w14:textId="77777777" w:rsidR="003747DC" w:rsidRDefault="003747DC" w:rsidP="003747DC">
      <w:pPr>
        <w:pStyle w:val="Paragraphedeliste"/>
        <w:numPr>
          <w:ilvl w:val="0"/>
          <w:numId w:val="29"/>
        </w:numPr>
        <w:rPr>
          <w:ins w:id="102" w:author="wisselmann" w:date="2016-04-11T11:17:00Z"/>
        </w:rPr>
      </w:pPr>
      <w:ins w:id="103" w:author="wisselmann" w:date="2016-04-11T11:17:00Z">
        <w:r>
          <w:t xml:space="preserve">Store about </w:t>
        </w:r>
        <w:r w:rsidRPr="00A433E5">
          <w:rPr>
            <w:b/>
          </w:rPr>
          <w:t>2*</w:t>
        </w:r>
        <w:r>
          <w:rPr>
            <w:b/>
          </w:rPr>
          <w:t>2</w:t>
        </w:r>
        <w:r w:rsidRPr="00A433E5">
          <w:rPr>
            <w:b/>
          </w:rPr>
          <w:t>0 g of sieved soil</w:t>
        </w:r>
        <w:r>
          <w:t xml:space="preserve"> in 40mL</w:t>
        </w:r>
        <w:r w:rsidRPr="00D02F35">
          <w:t xml:space="preserve"> </w:t>
        </w:r>
        <w:r>
          <w:t xml:space="preserve">amber </w:t>
        </w:r>
        <w:r w:rsidRPr="00D02F35">
          <w:t>glass bottle</w:t>
        </w:r>
        <w:r>
          <w:t>s in a fridge for pH determination</w:t>
        </w:r>
      </w:ins>
    </w:p>
    <w:p w14:paraId="587A2BD1" w14:textId="77777777" w:rsidR="003747DC" w:rsidRDefault="003747DC" w:rsidP="003747DC">
      <w:pPr>
        <w:pStyle w:val="Paragraphedeliste"/>
        <w:numPr>
          <w:ilvl w:val="0"/>
          <w:numId w:val="29"/>
        </w:numPr>
        <w:rPr>
          <w:ins w:id="104" w:author="wisselmann" w:date="2016-04-11T11:17:00Z"/>
        </w:rPr>
      </w:pPr>
      <w:ins w:id="105" w:author="wisselmann" w:date="2016-04-11T11:17:00Z">
        <w:r w:rsidRPr="00D02F35">
          <w:t xml:space="preserve">Store </w:t>
        </w:r>
        <w:r>
          <w:t xml:space="preserve">at least </w:t>
        </w:r>
        <w:r w:rsidRPr="00EF479A">
          <w:rPr>
            <w:b/>
          </w:rPr>
          <w:t>2*30g</w:t>
        </w:r>
        <w:r w:rsidRPr="00D02F35">
          <w:rPr>
            <w:b/>
          </w:rPr>
          <w:t xml:space="preserve"> of sieved sample</w:t>
        </w:r>
        <w:r w:rsidRPr="00D02F35">
          <w:t xml:space="preserve"> in </w:t>
        </w:r>
        <w:r>
          <w:t>50mL</w:t>
        </w:r>
        <w:r w:rsidRPr="00D02F35">
          <w:t xml:space="preserve"> </w:t>
        </w:r>
        <w:r>
          <w:t xml:space="preserve">amber </w:t>
        </w:r>
        <w:r w:rsidRPr="00D02F35">
          <w:t>glass bottle</w:t>
        </w:r>
        <w:r>
          <w:t>s</w:t>
        </w:r>
        <w:r w:rsidRPr="00D02F35">
          <w:t xml:space="preserve"> in a freezer until extraction</w:t>
        </w:r>
        <w:r>
          <w:t xml:space="preserve"> (fill the bottle to the ¾ and weigh) </w:t>
        </w:r>
      </w:ins>
    </w:p>
    <w:p w14:paraId="61EFD5B4" w14:textId="77777777" w:rsidR="001F5F59" w:rsidRDefault="001F5F59" w:rsidP="001F5F59">
      <w:r w:rsidRPr="00741767">
        <w:rPr>
          <w:b/>
        </w:rPr>
        <w:t>Note:</w:t>
      </w:r>
      <w:r>
        <w:rPr>
          <w:b/>
        </w:rPr>
        <w:t xml:space="preserve"> </w:t>
      </w:r>
      <w:r w:rsidRPr="00D02F35">
        <w:t xml:space="preserve">Label properly </w:t>
      </w:r>
      <w:r>
        <w:t xml:space="preserve">each bottle </w:t>
      </w:r>
      <w:r w:rsidRPr="00D02F35">
        <w:t xml:space="preserve">with </w:t>
      </w:r>
      <w:r>
        <w:t xml:space="preserve">the type of samples, </w:t>
      </w:r>
      <w:r w:rsidRPr="00D02F35">
        <w:t xml:space="preserve">dates of sampling </w:t>
      </w:r>
      <w:r w:rsidRPr="00AE62F9">
        <w:rPr>
          <w:b/>
        </w:rPr>
        <w:t>and</w:t>
      </w:r>
      <w:r w:rsidRPr="00D02F35">
        <w:t xml:space="preserve"> sieving</w:t>
      </w:r>
      <w:r>
        <w:t>, exact mass of soil in the bottle and your initials.</w:t>
      </w:r>
    </w:p>
    <w:p w14:paraId="48E63FFE" w14:textId="77777777" w:rsidR="007269AD" w:rsidRPr="007F076A" w:rsidRDefault="007269AD" w:rsidP="001F5F59"/>
    <w:p w14:paraId="4431D8CD" w14:textId="77777777" w:rsidR="00D21DA1" w:rsidRPr="007B5276" w:rsidRDefault="00D21DA1" w:rsidP="00D21DA1">
      <w:pPr>
        <w:pStyle w:val="Titre2"/>
        <w:rPr>
          <w:lang w:val="en-GB"/>
        </w:rPr>
      </w:pPr>
      <w:bookmarkStart w:id="106" w:name="_Toc420081180"/>
      <w:bookmarkStart w:id="107" w:name="_Toc448850389"/>
      <w:r w:rsidRPr="007B5276">
        <w:rPr>
          <w:lang w:val="en-GB"/>
        </w:rPr>
        <w:lastRenderedPageBreak/>
        <w:t>Suspended particulate matter - SPM (filters)</w:t>
      </w:r>
      <w:bookmarkEnd w:id="106"/>
      <w:bookmarkEnd w:id="107"/>
    </w:p>
    <w:p w14:paraId="47570F08" w14:textId="77777777" w:rsidR="00D21DA1" w:rsidRPr="007B5276" w:rsidRDefault="00D21DA1" w:rsidP="00D21DA1">
      <w:pPr>
        <w:jc w:val="both"/>
        <w:rPr>
          <w:lang w:val="en-GB"/>
        </w:rPr>
      </w:pPr>
      <w:r w:rsidRPr="007B5276">
        <w:rPr>
          <w:lang w:val="en-GB"/>
        </w:rPr>
        <w:t xml:space="preserve">The “suspended particulate matter (SPM)” corresponds to the fraction collected on filters during water filtration. </w:t>
      </w:r>
    </w:p>
    <w:p w14:paraId="71E88896" w14:textId="77777777" w:rsidR="00D21DA1" w:rsidRDefault="00D21DA1" w:rsidP="00D21DA1">
      <w:pPr>
        <w:jc w:val="both"/>
        <w:rPr>
          <w:lang w:val="en-GB"/>
        </w:rPr>
      </w:pPr>
      <w:r w:rsidRPr="007B5276">
        <w:rPr>
          <w:lang w:val="en-GB"/>
        </w:rPr>
        <w:t xml:space="preserve">Store the filters in 15 mL falcon tubes closed with screw caps and </w:t>
      </w:r>
      <w:proofErr w:type="spellStart"/>
      <w:r w:rsidRPr="007B5276">
        <w:rPr>
          <w:lang w:val="en-GB"/>
        </w:rPr>
        <w:t>parafilm</w:t>
      </w:r>
      <w:proofErr w:type="spellEnd"/>
      <w:r w:rsidRPr="007B5276">
        <w:rPr>
          <w:lang w:val="en-GB"/>
        </w:rPr>
        <w:t xml:space="preserve"> in a freezer until extraction.</w:t>
      </w:r>
    </w:p>
    <w:p w14:paraId="00CCC4CD" w14:textId="77777777" w:rsidR="00D21DA1" w:rsidRDefault="00D21DA1" w:rsidP="00D21DA1">
      <w:pPr>
        <w:pStyle w:val="Titre2"/>
      </w:pPr>
      <w:bookmarkStart w:id="108" w:name="_Toc448850390"/>
      <w:r>
        <w:t>SPM Pesticide extraction</w:t>
      </w:r>
      <w:bookmarkEnd w:id="108"/>
    </w:p>
    <w:p w14:paraId="4AA6ABF0" w14:textId="77777777" w:rsidR="00D21DA1" w:rsidRPr="00D21DA1" w:rsidRDefault="00D21DA1" w:rsidP="00D21DA1">
      <w:pPr>
        <w:pStyle w:val="Paragraphedeliste"/>
        <w:numPr>
          <w:ilvl w:val="0"/>
          <w:numId w:val="34"/>
        </w:numPr>
        <w:jc w:val="both"/>
        <w:rPr>
          <w:lang w:val="en-GB"/>
        </w:rPr>
      </w:pPr>
      <w:r w:rsidRPr="00ED1FF7">
        <w:rPr>
          <w:lang w:val="en-GB"/>
        </w:rPr>
        <w:t>S-</w:t>
      </w:r>
      <w:proofErr w:type="spellStart"/>
      <w:r w:rsidRPr="00ED1FF7">
        <w:rPr>
          <w:lang w:val="en-GB"/>
        </w:rPr>
        <w:t>metolachlor</w:t>
      </w:r>
      <w:proofErr w:type="spellEnd"/>
      <w:r w:rsidRPr="00ED1FF7">
        <w:rPr>
          <w:lang w:val="en-GB"/>
        </w:rPr>
        <w:t xml:space="preserve">, MESA and MOXA are extracted, concentrated and purified from soil samples </w:t>
      </w:r>
      <w:r w:rsidRPr="00D21DA1">
        <w:rPr>
          <w:lang w:val="en-GB"/>
        </w:rPr>
        <w:t xml:space="preserve">based on </w:t>
      </w:r>
      <w:proofErr w:type="spellStart"/>
      <w:r w:rsidRPr="00D21DA1">
        <w:rPr>
          <w:lang w:val="en-GB"/>
        </w:rPr>
        <w:t>Charline</w:t>
      </w:r>
      <w:proofErr w:type="spellEnd"/>
      <w:r w:rsidRPr="00D21DA1">
        <w:rPr>
          <w:lang w:val="en-GB"/>
        </w:rPr>
        <w:t xml:space="preserve"> s’/</w:t>
      </w:r>
      <w:proofErr w:type="spellStart"/>
      <w:r w:rsidRPr="00D21DA1">
        <w:rPr>
          <w:lang w:val="en-GB"/>
        </w:rPr>
        <w:t>Benoît’s</w:t>
      </w:r>
      <w:proofErr w:type="spellEnd"/>
      <w:r w:rsidRPr="00D21DA1">
        <w:rPr>
          <w:lang w:val="en-GB"/>
        </w:rPr>
        <w:t xml:space="preserve"> protocol.</w:t>
      </w:r>
    </w:p>
    <w:p w14:paraId="771EEA41" w14:textId="77777777" w:rsidR="00D21DA1" w:rsidRPr="00D21DA1" w:rsidRDefault="00D21DA1" w:rsidP="00D21DA1">
      <w:pPr>
        <w:pStyle w:val="Paragraphedeliste"/>
        <w:numPr>
          <w:ilvl w:val="0"/>
          <w:numId w:val="34"/>
        </w:numPr>
        <w:jc w:val="both"/>
        <w:rPr>
          <w:lang w:val="en-GB"/>
        </w:rPr>
      </w:pPr>
      <w:r w:rsidRPr="00D21DA1">
        <w:rPr>
          <w:lang w:val="en-GB"/>
        </w:rPr>
        <w:t>Follow the “Soil extraction” procedure, while adapting the volumes to your mass of suspended matter.</w:t>
      </w:r>
    </w:p>
    <w:p w14:paraId="780DC3A2" w14:textId="77777777" w:rsidR="001F5F59" w:rsidRDefault="001F5F59" w:rsidP="001F5F59">
      <w:pPr>
        <w:pStyle w:val="Titre2"/>
      </w:pPr>
      <w:bookmarkStart w:id="109" w:name="_Toc448850391"/>
      <w:r>
        <w:t>W</w:t>
      </w:r>
      <w:r w:rsidRPr="00150876">
        <w:t>ater</w:t>
      </w:r>
      <w:r>
        <w:t xml:space="preserve"> content determination</w:t>
      </w:r>
      <w:bookmarkEnd w:id="109"/>
    </w:p>
    <w:p w14:paraId="43172027" w14:textId="77777777" w:rsidR="007269AD" w:rsidRDefault="007269AD" w:rsidP="001F5F59">
      <w:r>
        <w:t>The f</w:t>
      </w:r>
      <w:r w:rsidR="001F5F59">
        <w:t>ollow</w:t>
      </w:r>
      <w:r>
        <w:t>ing is</w:t>
      </w:r>
      <w:r w:rsidR="001F5F59">
        <w:t xml:space="preserve"> </w:t>
      </w:r>
      <w:r>
        <w:t xml:space="preserve">a description of </w:t>
      </w:r>
      <w:r w:rsidR="001F5F59">
        <w:t xml:space="preserve">the protocol from </w:t>
      </w:r>
      <w:proofErr w:type="spellStart"/>
      <w:r w:rsidR="001F5F59">
        <w:t>Margesin</w:t>
      </w:r>
      <w:proofErr w:type="spellEnd"/>
      <w:r w:rsidR="001F5F59">
        <w:t xml:space="preserve"> and </w:t>
      </w:r>
      <w:proofErr w:type="spellStart"/>
      <w:r w:rsidR="001F5F59">
        <w:t>Schinner</w:t>
      </w:r>
      <w:proofErr w:type="spellEnd"/>
      <w:r w:rsidR="001F5F59">
        <w:t xml:space="preserve"> (2005)</w:t>
      </w:r>
      <w:r w:rsidR="00161130">
        <w:fldChar w:fldCharType="begin"/>
      </w:r>
      <w:r w:rsidR="001F5F59">
        <w:instrText xml:space="preserve"> ADDIN ZOTERO_ITEM CSL_CITATION {"citationID":"48ald107t","properties":{"formattedCitation":"{\\rtf \\super 3\\nosupersub{}}","plainCitation":"3"},"citationItems":[{"id":180,"uris":["http://zotero.org/users/434157/items/SPJGBHAM"],"uri":["http://zotero.org/users/434157/items/SPJGBHAM"],"itemData":{"id":180,"type":"book","title":"Manual for soil analysis monitoring and assessing soil bioremediation","publisher":"Springer","publisher-place":"Berlin; New York","source":"Open WorldCat","event-place":"Berlin; New York","abstract":"\"Reliable methods for monitoring and assessing soil quality are a prerequisite for successful soil bioremediation projects. The fifth volume of Soil Biology presents detailed descriptions of selected methods for evaluating, monitoring and assessing bioremediation treatments of soils contaminated with organic pollutants or heavy metals. Traditional soil investigation techniques, including chemical, physical and microbiological methods, are complemented by the most suitable modern methods, such as the use of bioreporter technology, immunological, ecotoxicological or molecular assays. Feasibility studies for bioremediation treatments complete the manual. Easy-to-follow protocols with step-by-step procedures, lists of the required equipment and reagents as well as notes on the evaluation and quality control allow immediate application. Short introductions to the principles and objectives help to assess the field of application of each procedure.\"--Jacket.","URL":"http://public.eblib.com/choice/publicfullrecord.aspx?p=304261","ISBN":"9783540253464  3540253467  3540289046  9783540289043  1280346817 9781280346811","language":"English","author":[{"family":"Margesin","given":"Rosa"},{"family":"Schinner","given":"Franz"}],"issued":{"date-parts":[["2005"]]},"accessed":{"date-parts":[["2015",5,12]]}}}],"schema":"https://github.com/citation-style-language/schema/raw/master/csl-citation.json"} </w:instrText>
      </w:r>
      <w:r w:rsidR="00161130">
        <w:fldChar w:fldCharType="separate"/>
      </w:r>
      <w:r w:rsidR="001F5F59" w:rsidRPr="003744AB">
        <w:rPr>
          <w:rFonts w:ascii="Calibri" w:hAnsi="Calibri" w:cs="Times New Roman"/>
          <w:szCs w:val="24"/>
          <w:vertAlign w:val="superscript"/>
        </w:rPr>
        <w:t>3</w:t>
      </w:r>
      <w:r w:rsidR="00161130">
        <w:fldChar w:fldCharType="end"/>
      </w:r>
      <w:r w:rsidR="001F5F59">
        <w:t xml:space="preserve"> for field-moist samples</w:t>
      </w:r>
      <w:r>
        <w:t>.</w:t>
      </w:r>
    </w:p>
    <w:p w14:paraId="69394D36" w14:textId="77777777" w:rsidR="0020744E" w:rsidRDefault="0020744E" w:rsidP="007269AD">
      <w:pPr>
        <w:pStyle w:val="Paragraphedeliste"/>
        <w:numPr>
          <w:ilvl w:val="0"/>
          <w:numId w:val="32"/>
        </w:numPr>
      </w:pPr>
      <w:r>
        <w:t xml:space="preserve">Homogenize </w:t>
      </w:r>
      <w:r w:rsidR="001F5F59">
        <w:t>1*</w:t>
      </w:r>
      <w:r w:rsidR="00543F11">
        <w:t>3</w:t>
      </w:r>
      <w:r w:rsidR="001F5F59">
        <w:t>0</w:t>
      </w:r>
      <w:r>
        <w:t xml:space="preserve"> </w:t>
      </w:r>
      <w:r w:rsidR="001F5F59">
        <w:t xml:space="preserve">g of sieved soil from </w:t>
      </w:r>
      <w:r>
        <w:t xml:space="preserve">each </w:t>
      </w:r>
      <w:r w:rsidR="001F5F59">
        <w:t>transect</w:t>
      </w:r>
      <w:r>
        <w:t xml:space="preserve"> separately</w:t>
      </w:r>
      <w:r w:rsidR="001F5F59">
        <w:t xml:space="preserve"> or from each </w:t>
      </w:r>
      <w:r>
        <w:t xml:space="preserve">of the </w:t>
      </w:r>
      <w:r w:rsidR="001F5F59">
        <w:t xml:space="preserve">plots </w:t>
      </w:r>
      <w:r>
        <w:t>separately</w:t>
      </w:r>
      <w:r w:rsidR="001F5F59">
        <w:t xml:space="preserve">. </w:t>
      </w:r>
    </w:p>
    <w:p w14:paraId="5653F0AD" w14:textId="77777777" w:rsidR="004113B5" w:rsidRDefault="0020744E" w:rsidP="007269AD">
      <w:pPr>
        <w:pStyle w:val="Paragraphedeliste"/>
        <w:numPr>
          <w:ilvl w:val="0"/>
          <w:numId w:val="32"/>
        </w:numPr>
      </w:pPr>
      <w:r>
        <w:t xml:space="preserve">Place the soil on a clean surface that </w:t>
      </w:r>
      <w:r w:rsidRPr="00605D64">
        <w:rPr>
          <w:b/>
          <w:u w:val="single"/>
        </w:rPr>
        <w:t>does not absorb</w:t>
      </w:r>
      <w:r>
        <w:t xml:space="preserve"> moisture (e.g. a glass plate) and mix well</w:t>
      </w:r>
      <w:r w:rsidR="001F5F59">
        <w:t>.</w:t>
      </w:r>
      <w:r>
        <w:t xml:space="preserve"> Remove particles with a diameter &gt; 2mm. </w:t>
      </w:r>
    </w:p>
    <w:p w14:paraId="6D44F170" w14:textId="77777777" w:rsidR="0020744E" w:rsidRPr="00F82CB3" w:rsidRDefault="0020744E" w:rsidP="007269AD">
      <w:pPr>
        <w:pStyle w:val="Paragraphedeliste"/>
        <w:numPr>
          <w:ilvl w:val="0"/>
          <w:numId w:val="32"/>
        </w:numPr>
      </w:pPr>
      <w:r>
        <w:t>Dry container with lid at 105</w:t>
      </w:r>
      <w:r>
        <w:rPr>
          <w:rFonts w:cs="Cambria Math"/>
        </w:rPr>
        <w:t>±</w:t>
      </w:r>
      <w:r w:rsidR="00F82CB3">
        <w:rPr>
          <w:rFonts w:ascii="Cambria Math" w:hAnsi="Cambria Math" w:cs="Cambria Math"/>
        </w:rPr>
        <w:t>5</w:t>
      </w:r>
      <w:r w:rsidR="00F82CB3">
        <w:rPr>
          <w:rFonts w:ascii="Calibri" w:hAnsi="Calibri" w:cs="Cambria Math"/>
        </w:rPr>
        <w:t>°</w:t>
      </w:r>
      <w:r w:rsidR="00F82CB3">
        <w:rPr>
          <w:rFonts w:ascii="Cambria Math" w:hAnsi="Cambria Math" w:cs="Cambria Math"/>
        </w:rPr>
        <w:t xml:space="preserve">C and then cool it, with the lid closed in </w:t>
      </w:r>
      <w:r w:rsidR="00605D64">
        <w:rPr>
          <w:rFonts w:ascii="Cambria Math" w:hAnsi="Cambria Math" w:cs="Cambria Math"/>
        </w:rPr>
        <w:t>desiccator</w:t>
      </w:r>
      <w:r w:rsidR="00F82CB3">
        <w:rPr>
          <w:rFonts w:ascii="Cambria Math" w:hAnsi="Cambria Math" w:cs="Cambria Math"/>
        </w:rPr>
        <w:t xml:space="preserve"> for at least 45 min</w:t>
      </w:r>
      <w:r w:rsidR="00605D64">
        <w:rPr>
          <w:rFonts w:ascii="Cambria Math" w:hAnsi="Cambria Math" w:cs="Cambria Math"/>
        </w:rPr>
        <w:t>utes</w:t>
      </w:r>
      <w:r w:rsidR="00F82CB3">
        <w:rPr>
          <w:rFonts w:ascii="Cambria Math" w:hAnsi="Cambria Math" w:cs="Cambria Math"/>
        </w:rPr>
        <w:t>. Determine the mass (m</w:t>
      </w:r>
      <w:r w:rsidR="00F82CB3">
        <w:rPr>
          <w:rFonts w:ascii="Cambria Math" w:hAnsi="Cambria Math" w:cs="Cambria Math"/>
          <w:vertAlign w:val="subscript"/>
        </w:rPr>
        <w:t>0</w:t>
      </w:r>
      <w:r w:rsidR="00F82CB3">
        <w:rPr>
          <w:rFonts w:ascii="Cambria Math" w:hAnsi="Cambria Math" w:cs="Cambria Math"/>
        </w:rPr>
        <w:t xml:space="preserve">) of the closed container with an accuracy of </w:t>
      </w:r>
      <w:r w:rsidR="00F82CB3">
        <w:rPr>
          <w:rFonts w:cs="Cambria Math"/>
        </w:rPr>
        <w:t>±</w:t>
      </w:r>
      <w:r w:rsidR="00F82CB3">
        <w:rPr>
          <w:rFonts w:ascii="Cambria Math" w:hAnsi="Cambria Math" w:cs="Cambria Math"/>
        </w:rPr>
        <w:t>1 mg.</w:t>
      </w:r>
    </w:p>
    <w:p w14:paraId="08EF58AA" w14:textId="77777777" w:rsidR="00F82CB3" w:rsidRPr="00F82CB3" w:rsidRDefault="00F82CB3" w:rsidP="007269AD">
      <w:pPr>
        <w:pStyle w:val="Paragraphedeliste"/>
        <w:numPr>
          <w:ilvl w:val="0"/>
          <w:numId w:val="32"/>
        </w:numPr>
      </w:pPr>
      <w:r>
        <w:rPr>
          <w:rFonts w:ascii="Cambria Math" w:hAnsi="Cambria Math" w:cs="Cambria Math"/>
        </w:rPr>
        <w:t xml:space="preserve">Transfer </w:t>
      </w:r>
      <w:r w:rsidRPr="00543F11">
        <w:rPr>
          <w:rFonts w:ascii="Cambria Math" w:hAnsi="Cambria Math" w:cs="Cambria Math"/>
        </w:rPr>
        <w:t>30-40 g</w:t>
      </w:r>
      <w:r>
        <w:rPr>
          <w:rFonts w:ascii="Cambria Math" w:hAnsi="Cambria Math" w:cs="Cambria Math"/>
        </w:rPr>
        <w:t xml:space="preserve"> of soil to this container using a spoon.  </w:t>
      </w:r>
    </w:p>
    <w:p w14:paraId="612938B7" w14:textId="77777777" w:rsidR="00F82CB3" w:rsidRPr="00F82CB3" w:rsidRDefault="00F82CB3" w:rsidP="007269AD">
      <w:pPr>
        <w:pStyle w:val="Paragraphedeliste"/>
        <w:numPr>
          <w:ilvl w:val="0"/>
          <w:numId w:val="32"/>
        </w:numPr>
      </w:pPr>
      <w:r>
        <w:t>Determine the mass (</w:t>
      </w:r>
      <w:r>
        <w:rPr>
          <w:rFonts w:ascii="Cambria Math" w:hAnsi="Cambria Math" w:cs="Cambria Math"/>
        </w:rPr>
        <w:t>m</w:t>
      </w:r>
      <w:r>
        <w:rPr>
          <w:rFonts w:ascii="Cambria Math" w:hAnsi="Cambria Math" w:cs="Cambria Math"/>
          <w:vertAlign w:val="subscript"/>
        </w:rPr>
        <w:t>1</w:t>
      </w:r>
      <w:r>
        <w:rPr>
          <w:rFonts w:ascii="Cambria Math" w:hAnsi="Cambria Math" w:cs="Cambria Math"/>
        </w:rPr>
        <w:t xml:space="preserve">) of the closed container and soil with an accuracy of </w:t>
      </w:r>
      <w:r>
        <w:rPr>
          <w:rFonts w:cs="Cambria Math"/>
        </w:rPr>
        <w:t>±</w:t>
      </w:r>
      <w:r>
        <w:rPr>
          <w:rFonts w:ascii="Cambria Math" w:hAnsi="Cambria Math" w:cs="Cambria Math"/>
        </w:rPr>
        <w:t>10mg.</w:t>
      </w:r>
    </w:p>
    <w:p w14:paraId="05719ED9" w14:textId="77777777" w:rsidR="00F82CB3" w:rsidRPr="00F82CB3" w:rsidRDefault="00F82CB3" w:rsidP="007269AD">
      <w:pPr>
        <w:pStyle w:val="Paragraphedeliste"/>
        <w:numPr>
          <w:ilvl w:val="0"/>
          <w:numId w:val="32"/>
        </w:numPr>
      </w:pPr>
      <w:r>
        <w:rPr>
          <w:rFonts w:ascii="Cambria Math" w:hAnsi="Cambria Math" w:cs="Cambria Math"/>
        </w:rPr>
        <w:t>Dry the container and soil in an oven at 105</w:t>
      </w:r>
      <w:r>
        <w:rPr>
          <w:rFonts w:ascii="Calibri" w:hAnsi="Calibri" w:cs="Cambria Math"/>
        </w:rPr>
        <w:t>°</w:t>
      </w:r>
      <w:r>
        <w:rPr>
          <w:rFonts w:ascii="Cambria Math" w:hAnsi="Cambria Math" w:cs="Cambria Math"/>
        </w:rPr>
        <w:t xml:space="preserve">C until constant mass is achieved. Dry the lid at the same time. </w:t>
      </w:r>
    </w:p>
    <w:p w14:paraId="72E7A08E" w14:textId="77777777" w:rsidR="00F82CB3" w:rsidRPr="00F82CB3" w:rsidRDefault="00F82CB3" w:rsidP="007269AD">
      <w:pPr>
        <w:pStyle w:val="Paragraphedeliste"/>
        <w:numPr>
          <w:ilvl w:val="0"/>
          <w:numId w:val="32"/>
        </w:numPr>
      </w:pPr>
      <w:r>
        <w:rPr>
          <w:rFonts w:ascii="Cambria Math" w:hAnsi="Cambria Math" w:cs="Cambria Math"/>
        </w:rPr>
        <w:t xml:space="preserve">Cool the container with the lid closed in a desiccator for at least 45 min. </w:t>
      </w:r>
    </w:p>
    <w:p w14:paraId="3B074A7E" w14:textId="77777777" w:rsidR="00F82CB3" w:rsidRPr="00F82CB3" w:rsidRDefault="00F82CB3" w:rsidP="007269AD">
      <w:pPr>
        <w:pStyle w:val="Paragraphedeliste"/>
        <w:numPr>
          <w:ilvl w:val="0"/>
          <w:numId w:val="32"/>
        </w:numPr>
      </w:pPr>
      <w:r>
        <w:rPr>
          <w:rFonts w:ascii="Cambria Math" w:hAnsi="Cambria Math" w:cs="Cambria Math"/>
        </w:rPr>
        <w:t xml:space="preserve">Remove the container from the desiccator and immediately determine the mass </w:t>
      </w:r>
      <w:r>
        <w:t>(</w:t>
      </w:r>
      <w:r>
        <w:rPr>
          <w:rFonts w:ascii="Cambria Math" w:hAnsi="Cambria Math" w:cs="Cambria Math"/>
        </w:rPr>
        <w:t>m</w:t>
      </w:r>
      <w:r>
        <w:rPr>
          <w:rFonts w:ascii="Cambria Math" w:hAnsi="Cambria Math" w:cs="Cambria Math"/>
          <w:vertAlign w:val="subscript"/>
        </w:rPr>
        <w:t>2</w:t>
      </w:r>
      <w:r>
        <w:rPr>
          <w:rFonts w:ascii="Cambria Math" w:hAnsi="Cambria Math" w:cs="Cambria Math"/>
        </w:rPr>
        <w:t xml:space="preserve">) of the closed container containing the oven-dried soil with an accuracy of </w:t>
      </w:r>
      <w:r>
        <w:rPr>
          <w:rFonts w:cs="Cambria Math"/>
        </w:rPr>
        <w:t>±</w:t>
      </w:r>
      <w:r>
        <w:rPr>
          <w:rFonts w:ascii="Cambria Math" w:hAnsi="Cambria Math" w:cs="Cambria Math"/>
        </w:rPr>
        <w:t>10mg.</w:t>
      </w:r>
    </w:p>
    <w:p w14:paraId="21C194A0" w14:textId="77777777" w:rsidR="00F82CB3" w:rsidRDefault="00F82CB3" w:rsidP="00F82CB3">
      <w:r>
        <w:t>Calculation:</w:t>
      </w:r>
    </w:p>
    <w:p w14:paraId="1A6F713B" w14:textId="77777777" w:rsidR="00F82CB3" w:rsidRDefault="00F82CB3" w:rsidP="00F82CB3">
      <w:pPr>
        <w:rPr>
          <w:rFonts w:ascii="Cambria Math" w:hAnsi="Cambria Math" w:cs="Cambria Math"/>
        </w:rPr>
      </w:pPr>
      <w:r>
        <w:t>Calculate the dry mass content (</w:t>
      </w:r>
      <w:proofErr w:type="spellStart"/>
      <w:r>
        <w:rPr>
          <w:rFonts w:ascii="Cambria Math" w:hAnsi="Cambria Math" w:cs="Cambria Math"/>
        </w:rPr>
        <w:t>w</w:t>
      </w:r>
      <w:r>
        <w:rPr>
          <w:rFonts w:ascii="Cambria Math" w:hAnsi="Cambria Math" w:cs="Cambria Math"/>
          <w:vertAlign w:val="subscript"/>
        </w:rPr>
        <w:t>dm</w:t>
      </w:r>
      <w:proofErr w:type="spellEnd"/>
      <w:r>
        <w:rPr>
          <w:rFonts w:ascii="Cambria Math" w:hAnsi="Cambria Math" w:cs="Cambria Math"/>
        </w:rPr>
        <w:t>) or water content (w</w:t>
      </w:r>
      <w:r>
        <w:rPr>
          <w:rFonts w:ascii="Cambria Math" w:hAnsi="Cambria Math" w:cs="Cambria Math"/>
          <w:vertAlign w:val="subscript"/>
        </w:rPr>
        <w:t>H2O</w:t>
      </w:r>
      <w:r>
        <w:rPr>
          <w:rFonts w:ascii="Cambria Math" w:hAnsi="Cambria Math" w:cs="Cambria Math"/>
        </w:rPr>
        <w:t>) on a dry mass basis expressed as percentage by the mass to an accuracy of 0.1% (m/m) using the following equations:</w:t>
      </w:r>
    </w:p>
    <w:p w14:paraId="40579344" w14:textId="77777777" w:rsidR="0011497A" w:rsidRDefault="0011497A" w:rsidP="00F82CB3">
      <w:pPr>
        <w:rPr>
          <w:rFonts w:ascii="Cambria Math" w:hAnsi="Cambria Math" w:cs="Cambria Math"/>
        </w:rPr>
      </w:pPr>
    </w:p>
    <w:p w14:paraId="7AB95F55" w14:textId="77777777" w:rsidR="00F82CB3" w:rsidRDefault="00825859" w:rsidP="00F82CB3">
      <m:oMathPara>
        <m:oMath>
          <m:sSub>
            <m:sSubPr>
              <m:ctrlPr>
                <w:rPr>
                  <w:rFonts w:ascii="Cambria Math" w:hAnsi="Cambria Math"/>
                  <w:i/>
                </w:rPr>
              </m:ctrlPr>
            </m:sSubPr>
            <m:e>
              <m:r>
                <w:rPr>
                  <w:rFonts w:ascii="Cambria Math" w:hAnsi="Cambria Math"/>
                </w:rPr>
                <m:t>w</m:t>
              </m:r>
            </m:e>
            <m:sub>
              <m:r>
                <w:rPr>
                  <w:rFonts w:ascii="Cambria Math" w:hAnsi="Cambria Math"/>
                </w:rPr>
                <m:t>dm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num>
            <m:den>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den>
          </m:f>
          <m:r>
            <w:rPr>
              <w:rFonts w:ascii="Cambria Math" w:hAnsi="Cambria Math"/>
            </w:rPr>
            <m:t>×100</m:t>
          </m:r>
        </m:oMath>
      </m:oMathPara>
    </w:p>
    <w:p w14:paraId="348B3298" w14:textId="77777777" w:rsidR="001F5F59" w:rsidRDefault="00825859" w:rsidP="001F5F59">
      <w:pPr>
        <w:jc w:val="both"/>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den>
          </m:f>
          <m:r>
            <w:rPr>
              <w:rFonts w:ascii="Cambria Math" w:hAnsi="Cambria Math"/>
            </w:rPr>
            <m:t>×100</m:t>
          </m:r>
        </m:oMath>
      </m:oMathPara>
    </w:p>
    <w:p w14:paraId="5B20CEA7" w14:textId="77777777" w:rsidR="00F82CB3" w:rsidRDefault="00F82CB3" w:rsidP="00F82CB3">
      <w:proofErr w:type="gramStart"/>
      <w:r w:rsidRPr="00F82CB3">
        <w:t>w</w:t>
      </w:r>
      <w:r>
        <w:t>here</w:t>
      </w:r>
      <w:proofErr w:type="gramEnd"/>
      <w:r>
        <w:t>:</w:t>
      </w:r>
    </w:p>
    <w:p w14:paraId="14A4C9EB" w14:textId="77777777" w:rsidR="00F82CB3" w:rsidRDefault="00F82CB3" w:rsidP="00F82CB3">
      <w:pPr>
        <w:rPr>
          <w:i/>
        </w:rPr>
      </w:pPr>
      <w:r w:rsidRPr="00F82CB3">
        <w:rPr>
          <w:i/>
        </w:rPr>
        <w:t>m</w:t>
      </w:r>
      <w:r w:rsidRPr="00F82CB3">
        <w:rPr>
          <w:i/>
          <w:vertAlign w:val="subscript"/>
        </w:rPr>
        <w:t>0</w:t>
      </w:r>
      <w:r w:rsidRPr="00F82CB3">
        <w:rPr>
          <w:i/>
        </w:rPr>
        <w:t xml:space="preserve"> </w:t>
      </w:r>
      <w:r>
        <w:rPr>
          <w:i/>
        </w:rPr>
        <w:t xml:space="preserve">= </w:t>
      </w:r>
      <w:r w:rsidRPr="0011497A">
        <w:t>mass of the empty container with lid (g)</w:t>
      </w:r>
    </w:p>
    <w:p w14:paraId="10E2E968" w14:textId="77777777" w:rsidR="00F82CB3" w:rsidRDefault="00F82CB3" w:rsidP="00F82CB3">
      <w:pPr>
        <w:rPr>
          <w:i/>
        </w:rPr>
      </w:pPr>
      <w:r w:rsidRPr="00F82CB3">
        <w:rPr>
          <w:i/>
        </w:rPr>
        <w:t>m</w:t>
      </w:r>
      <w:r>
        <w:rPr>
          <w:i/>
          <w:vertAlign w:val="subscript"/>
        </w:rPr>
        <w:t>1</w:t>
      </w:r>
      <w:r w:rsidRPr="00F82CB3">
        <w:rPr>
          <w:i/>
        </w:rPr>
        <w:t xml:space="preserve"> </w:t>
      </w:r>
      <w:r>
        <w:rPr>
          <w:i/>
        </w:rPr>
        <w:t xml:space="preserve">= </w:t>
      </w:r>
      <w:r w:rsidRPr="0011497A">
        <w:t>mass of the container with air-dried soil or field-moist soil (g)</w:t>
      </w:r>
    </w:p>
    <w:p w14:paraId="6C20F4A0" w14:textId="77777777" w:rsidR="00C54BCE" w:rsidRDefault="00F82CB3" w:rsidP="0011497A">
      <w:r w:rsidRPr="00F82CB3">
        <w:rPr>
          <w:i/>
        </w:rPr>
        <w:t>m</w:t>
      </w:r>
      <w:r>
        <w:rPr>
          <w:i/>
          <w:vertAlign w:val="subscript"/>
        </w:rPr>
        <w:t>2</w:t>
      </w:r>
      <w:r w:rsidRPr="00F82CB3">
        <w:rPr>
          <w:i/>
        </w:rPr>
        <w:t xml:space="preserve"> </w:t>
      </w:r>
      <w:r>
        <w:rPr>
          <w:i/>
        </w:rPr>
        <w:t xml:space="preserve">= </w:t>
      </w:r>
      <w:r w:rsidRPr="0011497A">
        <w:t>mass of the container plus oven-dried soil (g)</w:t>
      </w:r>
    </w:p>
    <w:p w14:paraId="475580A8" w14:textId="77777777" w:rsidR="00D6538D" w:rsidRDefault="00D6538D" w:rsidP="00D21DA1">
      <w:pPr>
        <w:rPr>
          <w:bCs/>
          <w:i/>
          <w:iCs/>
          <w:highlight w:val="yellow"/>
        </w:rPr>
      </w:pPr>
      <w:r>
        <w:rPr>
          <w:bCs/>
          <w:i/>
          <w:iCs/>
          <w:highlight w:val="yellow"/>
        </w:rPr>
        <w:br w:type="page"/>
      </w:r>
    </w:p>
    <w:p w14:paraId="3635817A" w14:textId="77777777" w:rsidR="00182491" w:rsidRDefault="00182491" w:rsidP="00182491">
      <w:pPr>
        <w:pStyle w:val="Titre2"/>
      </w:pPr>
      <w:bookmarkStart w:id="110" w:name="_Toc448850392"/>
      <w:proofErr w:type="gramStart"/>
      <w:r>
        <w:lastRenderedPageBreak/>
        <w:t>pH</w:t>
      </w:r>
      <w:proofErr w:type="gramEnd"/>
      <w:r>
        <w:t xml:space="preserve"> determination</w:t>
      </w:r>
      <w:bookmarkEnd w:id="110"/>
    </w:p>
    <w:p w14:paraId="3DB4F3FF" w14:textId="77777777" w:rsidR="00D6538D" w:rsidRDefault="00D6538D" w:rsidP="00182491">
      <w:pPr>
        <w:jc w:val="both"/>
        <w:rPr>
          <w:bCs/>
          <w:i/>
          <w:iCs/>
        </w:rPr>
      </w:pPr>
      <w:r>
        <w:rPr>
          <w:bCs/>
          <w:i/>
          <w:iCs/>
          <w:noProof/>
          <w:lang w:val="fr-FR" w:eastAsia="fr-FR"/>
        </w:rPr>
        <w:drawing>
          <wp:inline distT="0" distB="0" distL="0" distR="0" wp14:anchorId="2CE30800" wp14:editId="1CB6AA3D">
            <wp:extent cx="4629150" cy="2444247"/>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0785" cy="2466231"/>
                    </a:xfrm>
                    <a:prstGeom prst="rect">
                      <a:avLst/>
                    </a:prstGeom>
                    <a:noFill/>
                    <a:ln>
                      <a:noFill/>
                    </a:ln>
                  </pic:spPr>
                </pic:pic>
              </a:graphicData>
            </a:graphic>
          </wp:inline>
        </w:drawing>
      </w:r>
    </w:p>
    <w:p w14:paraId="62014CD6" w14:textId="77777777" w:rsidR="00D6538D" w:rsidRDefault="00D6538D" w:rsidP="00182491">
      <w:pPr>
        <w:jc w:val="both"/>
        <w:rPr>
          <w:bCs/>
          <w:i/>
          <w:iCs/>
        </w:rPr>
      </w:pPr>
      <w:r>
        <w:rPr>
          <w:bCs/>
          <w:i/>
          <w:iCs/>
          <w:noProof/>
          <w:lang w:val="fr-FR" w:eastAsia="fr-FR"/>
        </w:rPr>
        <w:drawing>
          <wp:inline distT="0" distB="0" distL="0" distR="0" wp14:anchorId="26ADAF84" wp14:editId="70332E1F">
            <wp:extent cx="4561298" cy="4295775"/>
            <wp:effectExtent l="0" t="0" r="0" b="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622" cy="4299848"/>
                    </a:xfrm>
                    <a:prstGeom prst="rect">
                      <a:avLst/>
                    </a:prstGeom>
                    <a:noFill/>
                    <a:ln>
                      <a:noFill/>
                    </a:ln>
                  </pic:spPr>
                </pic:pic>
              </a:graphicData>
            </a:graphic>
          </wp:inline>
        </w:drawing>
      </w:r>
    </w:p>
    <w:p w14:paraId="66ED875B" w14:textId="77777777" w:rsidR="00D6538D" w:rsidRDefault="00D6538D" w:rsidP="00182491">
      <w:pPr>
        <w:jc w:val="both"/>
        <w:rPr>
          <w:bCs/>
          <w:i/>
          <w:iCs/>
        </w:rPr>
      </w:pPr>
      <w:r>
        <w:rPr>
          <w:bCs/>
          <w:i/>
          <w:iCs/>
          <w:noProof/>
          <w:lang w:val="fr-FR" w:eastAsia="fr-FR"/>
        </w:rPr>
        <w:lastRenderedPageBreak/>
        <w:drawing>
          <wp:inline distT="0" distB="0" distL="0" distR="0" wp14:anchorId="767D4CED" wp14:editId="3FFD0F11">
            <wp:extent cx="4676775" cy="2606949"/>
            <wp:effectExtent l="0" t="0" r="0" b="3175"/>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585" cy="2607958"/>
                    </a:xfrm>
                    <a:prstGeom prst="rect">
                      <a:avLst/>
                    </a:prstGeom>
                    <a:noFill/>
                    <a:ln>
                      <a:noFill/>
                    </a:ln>
                  </pic:spPr>
                </pic:pic>
              </a:graphicData>
            </a:graphic>
          </wp:inline>
        </w:drawing>
      </w:r>
    </w:p>
    <w:p w14:paraId="416E9130" w14:textId="77777777" w:rsidR="00D6538D" w:rsidRDefault="00D6538D" w:rsidP="00182491">
      <w:pPr>
        <w:jc w:val="both"/>
        <w:rPr>
          <w:bCs/>
          <w:i/>
          <w:iCs/>
        </w:rPr>
      </w:pPr>
      <w:r>
        <w:rPr>
          <w:bCs/>
          <w:i/>
          <w:iCs/>
          <w:noProof/>
          <w:lang w:val="fr-FR" w:eastAsia="fr-FR"/>
        </w:rPr>
        <w:drawing>
          <wp:inline distT="0" distB="0" distL="0" distR="0" wp14:anchorId="6A37D976" wp14:editId="7B9E7F58">
            <wp:extent cx="4676775" cy="3069494"/>
            <wp:effectExtent l="0" t="0" r="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147" cy="3069082"/>
                    </a:xfrm>
                    <a:prstGeom prst="rect">
                      <a:avLst/>
                    </a:prstGeom>
                    <a:noFill/>
                    <a:ln>
                      <a:noFill/>
                    </a:ln>
                  </pic:spPr>
                </pic:pic>
              </a:graphicData>
            </a:graphic>
          </wp:inline>
        </w:drawing>
      </w:r>
    </w:p>
    <w:p w14:paraId="49C4C431" w14:textId="77777777" w:rsidR="00D6538D" w:rsidRDefault="00D6538D" w:rsidP="00182491">
      <w:pPr>
        <w:jc w:val="both"/>
        <w:rPr>
          <w:bCs/>
          <w:i/>
          <w:iCs/>
        </w:rPr>
      </w:pPr>
      <w:r>
        <w:rPr>
          <w:bCs/>
          <w:i/>
          <w:iCs/>
          <w:noProof/>
          <w:lang w:val="fr-FR" w:eastAsia="fr-FR"/>
        </w:rPr>
        <w:drawing>
          <wp:inline distT="0" distB="0" distL="0" distR="0" wp14:anchorId="0A88605D" wp14:editId="2CE579F9">
            <wp:extent cx="4676775" cy="783961"/>
            <wp:effectExtent l="0" t="0" r="0" b="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4451" cy="786924"/>
                    </a:xfrm>
                    <a:prstGeom prst="rect">
                      <a:avLst/>
                    </a:prstGeom>
                    <a:noFill/>
                    <a:ln>
                      <a:noFill/>
                    </a:ln>
                  </pic:spPr>
                </pic:pic>
              </a:graphicData>
            </a:graphic>
          </wp:inline>
        </w:drawing>
      </w:r>
    </w:p>
    <w:p w14:paraId="1CA758E8" w14:textId="77777777" w:rsidR="00D6538D" w:rsidRDefault="00D6538D" w:rsidP="00182491">
      <w:pPr>
        <w:jc w:val="both"/>
        <w:rPr>
          <w:bCs/>
          <w:i/>
          <w:iCs/>
        </w:rPr>
      </w:pPr>
      <w:r>
        <w:rPr>
          <w:bCs/>
          <w:i/>
          <w:iCs/>
          <w:noProof/>
          <w:lang w:val="fr-FR" w:eastAsia="fr-FR"/>
        </w:rPr>
        <w:lastRenderedPageBreak/>
        <w:drawing>
          <wp:inline distT="0" distB="0" distL="0" distR="0" wp14:anchorId="7A85030B" wp14:editId="5BD2C909">
            <wp:extent cx="4752975" cy="2985722"/>
            <wp:effectExtent l="0" t="0" r="0" b="571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011" cy="2985117"/>
                    </a:xfrm>
                    <a:prstGeom prst="rect">
                      <a:avLst/>
                    </a:prstGeom>
                    <a:noFill/>
                    <a:ln>
                      <a:noFill/>
                    </a:ln>
                  </pic:spPr>
                </pic:pic>
              </a:graphicData>
            </a:graphic>
          </wp:inline>
        </w:drawing>
      </w:r>
    </w:p>
    <w:p w14:paraId="5B0A6C3C" w14:textId="77777777" w:rsidR="00D6538D" w:rsidRDefault="00D6538D" w:rsidP="00182491">
      <w:pPr>
        <w:jc w:val="both"/>
        <w:rPr>
          <w:bCs/>
          <w:i/>
          <w:iCs/>
        </w:rPr>
      </w:pPr>
      <w:r>
        <w:rPr>
          <w:bCs/>
          <w:i/>
          <w:iCs/>
          <w:noProof/>
          <w:lang w:val="fr-FR" w:eastAsia="fr-FR"/>
        </w:rPr>
        <w:drawing>
          <wp:inline distT="0" distB="0" distL="0" distR="0" wp14:anchorId="40774AD7" wp14:editId="3B7EFB83">
            <wp:extent cx="4695825" cy="3312837"/>
            <wp:effectExtent l="0" t="0" r="0" b="1905"/>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4273" cy="3311742"/>
                    </a:xfrm>
                    <a:prstGeom prst="rect">
                      <a:avLst/>
                    </a:prstGeom>
                    <a:noFill/>
                    <a:ln>
                      <a:noFill/>
                    </a:ln>
                  </pic:spPr>
                </pic:pic>
              </a:graphicData>
            </a:graphic>
          </wp:inline>
        </w:drawing>
      </w:r>
    </w:p>
    <w:p w14:paraId="39E71D3A" w14:textId="77777777" w:rsidR="00D6538D" w:rsidRDefault="00D6538D">
      <w:pPr>
        <w:rPr>
          <w:bCs/>
          <w:i/>
          <w:iCs/>
        </w:rPr>
      </w:pPr>
      <w:r>
        <w:rPr>
          <w:bCs/>
          <w:i/>
          <w:iCs/>
        </w:rPr>
        <w:br w:type="page"/>
      </w:r>
    </w:p>
    <w:p w14:paraId="72591555" w14:textId="77777777" w:rsidR="00D6538D" w:rsidRDefault="00D6538D" w:rsidP="00D6538D">
      <w:pPr>
        <w:pStyle w:val="Titre2"/>
      </w:pPr>
      <w:bookmarkStart w:id="111" w:name="_Toc448850393"/>
      <w:r>
        <w:lastRenderedPageBreak/>
        <w:t>Organic matter determination</w:t>
      </w:r>
      <w:bookmarkEnd w:id="111"/>
    </w:p>
    <w:p w14:paraId="5E9440DC" w14:textId="77777777" w:rsidR="00182491" w:rsidRDefault="00D6538D" w:rsidP="00182491">
      <w:pPr>
        <w:jc w:val="both"/>
        <w:rPr>
          <w:bCs/>
          <w:i/>
          <w:iCs/>
        </w:rPr>
      </w:pPr>
      <w:r>
        <w:rPr>
          <w:bCs/>
          <w:i/>
          <w:iCs/>
          <w:noProof/>
          <w:lang w:val="fr-FR" w:eastAsia="fr-FR"/>
        </w:rPr>
        <w:drawing>
          <wp:inline distT="0" distB="0" distL="0" distR="0" wp14:anchorId="1183AF87" wp14:editId="03F186D8">
            <wp:extent cx="4619625" cy="3826542"/>
            <wp:effectExtent l="0" t="0" r="0" b="254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5589" cy="3831482"/>
                    </a:xfrm>
                    <a:prstGeom prst="rect">
                      <a:avLst/>
                    </a:prstGeom>
                    <a:noFill/>
                    <a:ln>
                      <a:noFill/>
                    </a:ln>
                  </pic:spPr>
                </pic:pic>
              </a:graphicData>
            </a:graphic>
          </wp:inline>
        </w:drawing>
      </w:r>
    </w:p>
    <w:p w14:paraId="78890FCF" w14:textId="77777777" w:rsidR="00D6538D" w:rsidRDefault="00D6538D" w:rsidP="00182491">
      <w:pPr>
        <w:jc w:val="both"/>
        <w:rPr>
          <w:bCs/>
          <w:i/>
          <w:iCs/>
        </w:rPr>
      </w:pPr>
      <w:r>
        <w:rPr>
          <w:bCs/>
          <w:i/>
          <w:iCs/>
          <w:noProof/>
          <w:lang w:val="fr-FR" w:eastAsia="fr-FR"/>
        </w:rPr>
        <w:drawing>
          <wp:inline distT="0" distB="0" distL="0" distR="0" wp14:anchorId="63CEB3CE" wp14:editId="0BD4CD8A">
            <wp:extent cx="4695825" cy="3358091"/>
            <wp:effectExtent l="0" t="0" r="0" b="0"/>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8941" cy="3360319"/>
                    </a:xfrm>
                    <a:prstGeom prst="rect">
                      <a:avLst/>
                    </a:prstGeom>
                    <a:noFill/>
                    <a:ln>
                      <a:noFill/>
                    </a:ln>
                  </pic:spPr>
                </pic:pic>
              </a:graphicData>
            </a:graphic>
          </wp:inline>
        </w:drawing>
      </w:r>
    </w:p>
    <w:p w14:paraId="3D307AE0" w14:textId="77777777" w:rsidR="00D6538D" w:rsidRDefault="00D6538D" w:rsidP="00182491">
      <w:pPr>
        <w:jc w:val="both"/>
        <w:rPr>
          <w:bCs/>
          <w:i/>
          <w:iCs/>
        </w:rPr>
      </w:pPr>
    </w:p>
    <w:p w14:paraId="07E6B4D3" w14:textId="77777777" w:rsidR="00D6538D" w:rsidRDefault="00D6538D" w:rsidP="00182491">
      <w:pPr>
        <w:jc w:val="both"/>
        <w:rPr>
          <w:bCs/>
          <w:i/>
          <w:iCs/>
        </w:rPr>
      </w:pPr>
      <w:r>
        <w:rPr>
          <w:bCs/>
          <w:i/>
          <w:iCs/>
          <w:noProof/>
          <w:lang w:val="fr-FR" w:eastAsia="fr-FR"/>
        </w:rPr>
        <w:lastRenderedPageBreak/>
        <w:drawing>
          <wp:inline distT="0" distB="0" distL="0" distR="0" wp14:anchorId="7DDDE997" wp14:editId="45574A7B">
            <wp:extent cx="4791075" cy="1181525"/>
            <wp:effectExtent l="0" t="0" r="0" b="0"/>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5882" cy="1182711"/>
                    </a:xfrm>
                    <a:prstGeom prst="rect">
                      <a:avLst/>
                    </a:prstGeom>
                    <a:noFill/>
                    <a:ln>
                      <a:noFill/>
                    </a:ln>
                  </pic:spPr>
                </pic:pic>
              </a:graphicData>
            </a:graphic>
          </wp:inline>
        </w:drawing>
      </w:r>
    </w:p>
    <w:p w14:paraId="38B3C723" w14:textId="77777777" w:rsidR="00D6538D" w:rsidRDefault="00D6538D" w:rsidP="00182491">
      <w:pPr>
        <w:jc w:val="both"/>
        <w:rPr>
          <w:bCs/>
          <w:i/>
          <w:iCs/>
        </w:rPr>
      </w:pPr>
      <w:r>
        <w:rPr>
          <w:bCs/>
          <w:i/>
          <w:iCs/>
          <w:noProof/>
          <w:lang w:val="fr-FR" w:eastAsia="fr-FR"/>
        </w:rPr>
        <w:drawing>
          <wp:inline distT="0" distB="0" distL="0" distR="0" wp14:anchorId="40D117A4" wp14:editId="3084C8F1">
            <wp:extent cx="4705350" cy="1905832"/>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6738" cy="1906394"/>
                    </a:xfrm>
                    <a:prstGeom prst="rect">
                      <a:avLst/>
                    </a:prstGeom>
                    <a:noFill/>
                    <a:ln>
                      <a:noFill/>
                    </a:ln>
                  </pic:spPr>
                </pic:pic>
              </a:graphicData>
            </a:graphic>
          </wp:inline>
        </w:drawing>
      </w:r>
    </w:p>
    <w:p w14:paraId="63EB644D" w14:textId="77777777" w:rsidR="00D6538D" w:rsidRDefault="00D6538D" w:rsidP="00182491">
      <w:pPr>
        <w:jc w:val="both"/>
        <w:rPr>
          <w:bCs/>
          <w:i/>
          <w:iCs/>
        </w:rPr>
      </w:pPr>
      <w:r>
        <w:rPr>
          <w:bCs/>
          <w:i/>
          <w:iCs/>
          <w:noProof/>
          <w:lang w:val="fr-FR" w:eastAsia="fr-FR"/>
        </w:rPr>
        <w:drawing>
          <wp:inline distT="0" distB="0" distL="0" distR="0" wp14:anchorId="711DA1A3" wp14:editId="18CECD1F">
            <wp:extent cx="4867275" cy="673199"/>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5666" cy="672976"/>
                    </a:xfrm>
                    <a:prstGeom prst="rect">
                      <a:avLst/>
                    </a:prstGeom>
                    <a:noFill/>
                    <a:ln>
                      <a:noFill/>
                    </a:ln>
                  </pic:spPr>
                </pic:pic>
              </a:graphicData>
            </a:graphic>
          </wp:inline>
        </w:drawing>
      </w:r>
    </w:p>
    <w:p w14:paraId="5873CEF7" w14:textId="77777777" w:rsidR="00D6538D" w:rsidRDefault="00D6538D" w:rsidP="00182491">
      <w:pPr>
        <w:jc w:val="both"/>
        <w:rPr>
          <w:bCs/>
          <w:i/>
          <w:iCs/>
        </w:rPr>
      </w:pPr>
      <w:r>
        <w:rPr>
          <w:bCs/>
          <w:i/>
          <w:iCs/>
          <w:noProof/>
          <w:lang w:val="fr-FR" w:eastAsia="fr-FR"/>
        </w:rPr>
        <w:drawing>
          <wp:inline distT="0" distB="0" distL="0" distR="0" wp14:anchorId="509FEF1C" wp14:editId="22A4DEA3">
            <wp:extent cx="4629150" cy="3147357"/>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1439" cy="3148914"/>
                    </a:xfrm>
                    <a:prstGeom prst="rect">
                      <a:avLst/>
                    </a:prstGeom>
                    <a:noFill/>
                    <a:ln>
                      <a:noFill/>
                    </a:ln>
                  </pic:spPr>
                </pic:pic>
              </a:graphicData>
            </a:graphic>
          </wp:inline>
        </w:drawing>
      </w:r>
    </w:p>
    <w:p w14:paraId="6DD7B045" w14:textId="77777777" w:rsidR="00D6538D" w:rsidRDefault="00D6538D" w:rsidP="00182491">
      <w:pPr>
        <w:jc w:val="both"/>
        <w:rPr>
          <w:bCs/>
          <w:i/>
          <w:iCs/>
        </w:rPr>
      </w:pPr>
      <w:r>
        <w:rPr>
          <w:bCs/>
          <w:i/>
          <w:iCs/>
          <w:noProof/>
          <w:lang w:val="fr-FR" w:eastAsia="fr-FR"/>
        </w:rPr>
        <w:lastRenderedPageBreak/>
        <w:drawing>
          <wp:inline distT="0" distB="0" distL="0" distR="0" wp14:anchorId="29FDE869" wp14:editId="0CC9CBC8">
            <wp:extent cx="4543425" cy="2730321"/>
            <wp:effectExtent l="0" t="0" r="0" b="0"/>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3071" cy="2736118"/>
                    </a:xfrm>
                    <a:prstGeom prst="rect">
                      <a:avLst/>
                    </a:prstGeom>
                    <a:noFill/>
                    <a:ln>
                      <a:noFill/>
                    </a:ln>
                  </pic:spPr>
                </pic:pic>
              </a:graphicData>
            </a:graphic>
          </wp:inline>
        </w:drawing>
      </w:r>
    </w:p>
    <w:p w14:paraId="06923F68" w14:textId="77777777" w:rsidR="00D6538D" w:rsidRDefault="00D6538D" w:rsidP="00182491">
      <w:pPr>
        <w:jc w:val="both"/>
        <w:rPr>
          <w:bCs/>
          <w:i/>
          <w:iCs/>
        </w:rPr>
      </w:pPr>
      <w:r>
        <w:rPr>
          <w:bCs/>
          <w:i/>
          <w:iCs/>
          <w:noProof/>
          <w:lang w:val="fr-FR" w:eastAsia="fr-FR"/>
        </w:rPr>
        <w:drawing>
          <wp:inline distT="0" distB="0" distL="0" distR="0" wp14:anchorId="349B5DA5" wp14:editId="4764604D">
            <wp:extent cx="4343400" cy="909099"/>
            <wp:effectExtent l="0" t="0" r="0" b="5715"/>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7021" cy="914043"/>
                    </a:xfrm>
                    <a:prstGeom prst="rect">
                      <a:avLst/>
                    </a:prstGeom>
                    <a:noFill/>
                    <a:ln>
                      <a:noFill/>
                    </a:ln>
                  </pic:spPr>
                </pic:pic>
              </a:graphicData>
            </a:graphic>
          </wp:inline>
        </w:drawing>
      </w:r>
    </w:p>
    <w:p w14:paraId="33972178" w14:textId="77777777" w:rsidR="00D6538D" w:rsidRDefault="00D6538D" w:rsidP="00182491">
      <w:pPr>
        <w:jc w:val="both"/>
        <w:rPr>
          <w:bCs/>
          <w:i/>
          <w:iCs/>
        </w:rPr>
      </w:pPr>
      <w:r>
        <w:rPr>
          <w:bCs/>
          <w:i/>
          <w:iCs/>
          <w:noProof/>
          <w:lang w:val="fr-FR" w:eastAsia="fr-FR"/>
        </w:rPr>
        <w:drawing>
          <wp:inline distT="0" distB="0" distL="0" distR="0" wp14:anchorId="70CF503F" wp14:editId="5C467EC4">
            <wp:extent cx="4248150" cy="3289147"/>
            <wp:effectExtent l="0" t="0" r="0" b="698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3431" cy="3293236"/>
                    </a:xfrm>
                    <a:prstGeom prst="rect">
                      <a:avLst/>
                    </a:prstGeom>
                    <a:noFill/>
                    <a:ln>
                      <a:noFill/>
                    </a:ln>
                  </pic:spPr>
                </pic:pic>
              </a:graphicData>
            </a:graphic>
          </wp:inline>
        </w:drawing>
      </w:r>
    </w:p>
    <w:p w14:paraId="47EBC445" w14:textId="77777777" w:rsidR="0011497A" w:rsidRPr="001F5F59" w:rsidRDefault="0011497A" w:rsidP="0011497A">
      <w:pPr>
        <w:pStyle w:val="Titre2"/>
      </w:pPr>
      <w:bookmarkStart w:id="112" w:name="_Toc448850394"/>
      <w:r w:rsidRPr="001F5F59">
        <w:t>Notes (to keep in mind for e.g. CSIA applications)</w:t>
      </w:r>
      <w:bookmarkEnd w:id="112"/>
    </w:p>
    <w:p w14:paraId="3AD57670" w14:textId="77777777" w:rsidR="0011497A" w:rsidRPr="001F5F59" w:rsidRDefault="0011497A" w:rsidP="00182491">
      <w:pPr>
        <w:numPr>
          <w:ilvl w:val="0"/>
          <w:numId w:val="18"/>
        </w:numPr>
        <w:spacing w:after="0" w:line="240" w:lineRule="auto"/>
        <w:jc w:val="both"/>
      </w:pPr>
      <w:proofErr w:type="spellStart"/>
      <w:r w:rsidRPr="001F5F59">
        <w:t>Ivdra</w:t>
      </w:r>
      <w:proofErr w:type="spellEnd"/>
      <w:r w:rsidRPr="001F5F59">
        <w:t xml:space="preserve"> et al. (2014)</w:t>
      </w:r>
      <w:r w:rsidR="00161130" w:rsidRPr="001F5F59">
        <w:fldChar w:fldCharType="begin"/>
      </w:r>
      <w:r w:rsidRPr="001F5F59">
        <w:instrText xml:space="preserve"> ADDIN ZOTERO_ITEM CSL_CITATION {"citationID":"227dl42pa0","properties":{"formattedCitation":"{\\rtf \\super 6\\nosupersub{}}","plainCitation":"6"},"citationItems":[{"id":2267,"uris":["http://zotero.org/users/434157/items/5SDIUS8P"],"uri":["http://zotero.org/users/434157/items/5SDIUS8P"],"itemData":{"id":2267,"type":"article-journal","title":"Validation of user- and environmentally friendly extraction and clean-up methods for compound-specific stable carbon isotope analysis of organochlorine pesticides and their metabolites in soils","container-title":"Journal of Chromatography A","page":"36-45","volume":"1355","issue":"0","abstract":"Abstract\nIn order to evaluate the potential of compound-specific stable carbon isotope analysis (CSIA) for tracking organochlorine pesticides in soil systems, sample pre-treatment methods have to be developed, which can provide recoveries sufficient for low detection limits without altering the isotope ratio of the target compounds. In this study we tested the compatibility of CSIA with user- and environmentally friendly extraction methods, including the Quick, Easy, Cheap, Effective, Rugged and Safe procedure (QuEChERS), Ultrasonic Assisted Extraction (USE) and Focused Ultrasonic Extraction (FUSE), as well as clean-up methods, including sulfuric acid clean-up and Florisil® column chromatography for hexachlorocyclohexanes (HCHs), p,pʹ-dichlorodiphenyltrichloroethane (DDT) and their environmental metabolites (chlorinated benzenes, dichlorodiphenyldichloroethylene – DDE and dichlorodiphenyldichloroethane – DDD) in soils. We optimized the extraction methods for maximum recovery and pre-concentration. At optimal conditions, all extraction methods and clean-up procedures, as well as the pre-concentration of the extract by solvent evaporation, led to insignificant changes in carbon isotope ratios of the target compounds. We modified the USE procedure to increase the volume of withdrawn organic extract, resulting in a higher pre-concentration of the target compounds by the subsequent solvent evaporation step. This Modified Ultrasonic Assisted Extraction (MUSE) was the most suitable procedure, and it was validated for the determination of carbon isotope ratios of the target compounds using two different types of soil matrices. The method could be applied to analyze carbon isotope ratios of HCHs, DDT, and their chlorinated metabolites in soil samples with concentrations ranging from 0.3 to 0.8 mg/kg. The analytical uncertainty of MUSE, incorporating both accuracy and precision, was ≤0.4‰.","DOI":"10.1016/j.chroma.2014.06.014","ISSN":"0021-9673","journalAbbreviation":"Journal of Chromatography A","author":[{"family":"Ivdra","given":"Natalija"},{"family":"Herrero-Martín","given":"Sara"},{"family":"Fischer","given":"Anko"}],"issued":{"date-parts":[["2014",8,15]]}}}],"schema":"https://github.com/citation-style-language/schema/raw/master/csl-citation.json"} </w:instrText>
      </w:r>
      <w:r w:rsidR="00161130" w:rsidRPr="001F5F59">
        <w:fldChar w:fldCharType="separate"/>
      </w:r>
      <w:r w:rsidRPr="001F5F59">
        <w:rPr>
          <w:vertAlign w:val="superscript"/>
        </w:rPr>
        <w:t>6</w:t>
      </w:r>
      <w:r w:rsidR="00161130" w:rsidRPr="001F5F59">
        <w:fldChar w:fldCharType="end"/>
      </w:r>
      <w:r w:rsidRPr="001F5F59">
        <w:t xml:space="preserve"> used a mixture of Pent/DCM (3/1, v/v) for soil extraction</w:t>
      </w:r>
    </w:p>
    <w:p w14:paraId="2A2D8BB1" w14:textId="77777777" w:rsidR="0011497A" w:rsidRDefault="0011497A" w:rsidP="00182491">
      <w:pPr>
        <w:numPr>
          <w:ilvl w:val="0"/>
          <w:numId w:val="18"/>
        </w:numPr>
        <w:spacing w:after="0" w:line="240" w:lineRule="auto"/>
        <w:jc w:val="both"/>
      </w:pPr>
      <w:r w:rsidRPr="001F5F59">
        <w:t>Up to 3 pre-concentrated fractions can be combined without any significant carbon isotope (δ</w:t>
      </w:r>
      <w:r w:rsidRPr="001F5F59">
        <w:rPr>
          <w:vertAlign w:val="superscript"/>
        </w:rPr>
        <w:t>13</w:t>
      </w:r>
      <w:r w:rsidRPr="001F5F59">
        <w:t>C) effect</w:t>
      </w:r>
      <w:r w:rsidR="00161130" w:rsidRPr="001F5F59">
        <w:fldChar w:fldCharType="begin"/>
      </w:r>
      <w:r w:rsidRPr="001F5F59">
        <w:instrText xml:space="preserve"> ADDIN ZOTERO_ITEM CSL_CITATION {"citationID":"1pfe5v8qs4","properties":{"formattedCitation":"{\\rtf \\super 6\\nosupersub{}}","plainCitation":"6"},"citationItems":[{"id":2267,"uris":["http://zotero.org/users/434157/items/5SDIUS8P"],"uri":["http://zotero.org/users/434157/items/5SDIUS8P"],"itemData":{"id":2267,"type":"article-journal","title":"Validation of user- and environmentally friendly extraction and clean-up methods for compound-specific stable carbon isotope analysis of organochlorine pesticides and their metabolites in soils","container-title":"Journal of Chromatography A","page":"36-45","volume":"1355","issue":"0","abstract":"Abstract\nIn order to evaluate the potential of compound-specific stable carbon isotope analysis (CSIA) for tracking organochlorine pesticides in soil systems, sample pre-treatment methods have to be developed, which can provide recoveries sufficient for low detection limits without altering the isotope ratio of the target compounds. In this study we tested the compatibility of CSIA with user- and environmentally friendly extraction methods, including the Quick, Easy, Cheap, Effective, Rugged and Safe procedure (QuEChERS), Ultrasonic Assisted Extraction (USE) and Focused Ultrasonic Extraction (FUSE), as well as clean-up methods, including sulfuric acid clean-up and Florisil® column chromatography for hexachlorocyclohexanes (HCHs), p,pʹ-dichlorodiphenyltrichloroethane (DDT) and their environmental metabolites (chlorinated benzenes, dichlorodiphenyldichloroethylene – DDE and dichlorodiphenyldichloroethane – DDD) in soils. We optimized the extraction methods for maximum recovery and pre-concentration. At optimal conditions, all extraction methods and clean-up procedures, as well as the pre-concentration of the extract by solvent evaporation, led to insignificant changes in carbon isotope ratios of the target compounds. We modified the USE procedure to increase the volume of withdrawn organic extract, resulting in a higher pre-concentration of the target compounds by the subsequent solvent evaporation step. This Modified Ultrasonic Assisted Extraction (MUSE) was the most suitable procedure, and it was validated for the determination of carbon isotope ratios of the target compounds using two different types of soil matrices. The method could be applied to analyze carbon isotope ratios of HCHs, DDT, and their chlorinated metabolites in soil samples with concentrations ranging from 0.3 to 0.8 mg/kg. The analytical uncertainty of MUSE, incorporating both accuracy and precision, was ≤0.4‰.","DOI":"10.1016/j.chroma.2014.06.014","ISSN":"0021-9673","journalAbbreviation":"Journal of Chromatography A","author":[{"family":"Ivdra","given":"Natalija"},{"family":"Herrero-Martín","given":"Sara"},{"family":"Fischer","given":"Anko"}],"issued":{"date-parts":[["2014",8,15]]}}}],"schema":"https://github.com/citation-style-language/schema/raw/master/csl-citation.json"} </w:instrText>
      </w:r>
      <w:r w:rsidR="00161130" w:rsidRPr="001F5F59">
        <w:fldChar w:fldCharType="separate"/>
      </w:r>
      <w:r w:rsidRPr="001F5F59">
        <w:rPr>
          <w:vertAlign w:val="superscript"/>
        </w:rPr>
        <w:t>6</w:t>
      </w:r>
      <w:r w:rsidR="00161130" w:rsidRPr="001F5F59">
        <w:fldChar w:fldCharType="end"/>
      </w:r>
      <w:r w:rsidRPr="001F5F59">
        <w:t xml:space="preserve"> </w:t>
      </w:r>
    </w:p>
    <w:p w14:paraId="3054D972" w14:textId="77777777" w:rsidR="0011497A" w:rsidRPr="001F5F59" w:rsidRDefault="0011497A" w:rsidP="00182491">
      <w:pPr>
        <w:numPr>
          <w:ilvl w:val="0"/>
          <w:numId w:val="18"/>
        </w:numPr>
        <w:spacing w:after="0" w:line="240" w:lineRule="auto"/>
        <w:jc w:val="both"/>
      </w:pPr>
      <w:proofErr w:type="spellStart"/>
      <w:r w:rsidRPr="001F5F59">
        <w:rPr>
          <w:lang w:val="en-GB"/>
        </w:rPr>
        <w:t>Ivdra</w:t>
      </w:r>
      <w:proofErr w:type="spellEnd"/>
      <w:r w:rsidRPr="001F5F59">
        <w:rPr>
          <w:lang w:val="en-GB"/>
        </w:rPr>
        <w:t xml:space="preserve"> et al. (2014)</w:t>
      </w:r>
      <w:r w:rsidR="00161130" w:rsidRPr="001F5F59">
        <w:rPr>
          <w:lang w:val="fr-FR"/>
        </w:rPr>
        <w:fldChar w:fldCharType="begin"/>
      </w:r>
      <w:r w:rsidRPr="001F5F59">
        <w:rPr>
          <w:lang w:val="en-GB"/>
        </w:rPr>
        <w:instrText xml:space="preserve"> ADDIN ZOTERO_ITEM CSL_CITATION {"citationID":"227dl42pa0","properties":{"formattedCitation":"{\\rtf \\super 6\\nosupersub{}}","plainCitation":"6"},"citationItems":[{"id":2267,"uris":["http://zotero.org/users/434157/items/5SDIUS8P"],"uri":["http://zotero.org/users/434157/items/5SDIUS8P"],"itemData":{"id":2267,"type":"article-journal","title":"Validation of user- and environmentally friendly extraction and clean-up methods for compound-specific stable carbon isotope analysis of organochlorine pesticides and their metabolites in soils","container-title":"Journal of Chromatography A","page":"36-45","volume":"1355","issue":"0","abstract":"Abstract\nIn order to evaluate the potential of compound-specific stable carbon isotope analysis (CSIA) for tracking organochlorine pesticides in soil systems, sample pre-treatment methods have to be developed, which can provide recoveries sufficient for low detection limits without altering the isotope ratio of the target compounds. In this study we tested the compatibility of CSIA with user- and environmentally friendly extraction methods, including the Quick, Easy, Cheap, Effective, Rugged and Safe procedure (QuEChERS), Ultrasonic Assisted Extraction (USE) and Focused Ultrasonic Extraction (FUSE), as well as clean-up methods, including sulfuric acid clean-up and Florisil® column chromatography for hexachlorocyclohexanes (HCHs), p,pʹ-dichlorodiphenyltrichloroethane (DDT) and their environmental metabolites (chlorinated benzenes, dichlorodiphenyldichloroethylene – DDE and dichlorodiphenyldichloroethane – DDD) in soils. We optimized the extraction methods for maximum recovery and pre-concentration. At optimal conditions, all extraction methods and clean-up procedures, as well as the pre-concentration of the extract by solvent evaporation, led to insignificant changes in carbon isotope ratios of the target compounds. We modified the USE procedure to increase the volume of withdrawn organic extract, resulting in a higher pre-concentration of the target compounds by the subsequent solvent evaporation step. This Modified Ultrasonic Assisted Extraction (MUSE) was the most suitable procedure, and it was validated for the determination of carbon isotope ratios of the target compounds using two different types of soil matrices. The method could be applied to analyze carbon isotope ratios of HCHs, DDT, and their chlorinated metabolites in soil samples with concentrations ranging from 0.3 to 0.8 mg/kg. The analytical uncertainty of MUSE, incorporating both accuracy and precision, was ≤0.4‰.","DOI":"10.1016/j.chroma.2014.06.014","ISSN":"0021-9673","journalAbbreviation":"Journal of Chromatography A","author":[{"family":"Ivdra","given":"Natalija"},{"family":"Herrero-Martín","given":"Sara"},{"family":"Fischer","given":"Anko"}],"issued":{"date-parts":[["2014",8,15]]}}}],"schema":"https://github.com/citation-style-language/schema/raw/master/csl-citation.json"} </w:instrText>
      </w:r>
      <w:r w:rsidR="00161130" w:rsidRPr="001F5F59">
        <w:rPr>
          <w:lang w:val="fr-FR"/>
        </w:rPr>
        <w:fldChar w:fldCharType="separate"/>
      </w:r>
      <w:r w:rsidRPr="001F5F59">
        <w:rPr>
          <w:vertAlign w:val="superscript"/>
          <w:lang w:val="en-GB"/>
        </w:rPr>
        <w:t>6</w:t>
      </w:r>
      <w:r w:rsidR="00161130" w:rsidRPr="001F5F59">
        <w:fldChar w:fldCharType="end"/>
      </w:r>
      <w:r w:rsidRPr="001F5F59">
        <w:rPr>
          <w:lang w:val="en-GB"/>
        </w:rPr>
        <w:t xml:space="preserve"> used sulfuric acid for the extract clean-up, and reported negligible losses and insignificant </w:t>
      </w:r>
      <w:r w:rsidRPr="001F5F59">
        <w:rPr>
          <w:lang w:val="fr-FR"/>
        </w:rPr>
        <w:t>δ</w:t>
      </w:r>
      <w:r w:rsidRPr="001F5F59">
        <w:rPr>
          <w:vertAlign w:val="superscript"/>
          <w:lang w:val="en-GB"/>
        </w:rPr>
        <w:t>13</w:t>
      </w:r>
      <w:r w:rsidRPr="001F5F59">
        <w:rPr>
          <w:lang w:val="en-GB"/>
        </w:rPr>
        <w:t>C fractionation</w:t>
      </w:r>
      <w:r w:rsidR="00161130" w:rsidRPr="001F5F59">
        <w:rPr>
          <w:lang w:val="fr-FR"/>
        </w:rPr>
        <w:fldChar w:fldCharType="begin"/>
      </w:r>
      <w:r w:rsidRPr="001F5F59">
        <w:rPr>
          <w:lang w:val="en-GB"/>
        </w:rPr>
        <w:instrText xml:space="preserve"> ADDIN ZOTERO_ITEM CSL_CITATION {"citationID":"2l8tq0f44q","properties":{"formattedCitation":"{\\rtf \\super 6\\nosupersub{}}","plainCitation":"6"},"citationItems":[{"id":2267,"uris":["http://zotero.org/users/434157/items/5SDIUS8P"],"uri":["http://zotero.org/users/434157/items/5SDIUS8P"],"itemData":{"id":2267,"type":"article-journal","title":"Validation of user- and environmentally friendly extraction and clean-up methods for compound-specific stable carbon isotope analysis of organochlorine pesticides and their metabolites in soils","container-title":"Journal of Chromatography A","page":"36-45","volume":"1355","issue":"0","abstract":"Abstract\nIn order to evaluate the potential of compound-specific stable carbon isotope analysis (CSIA) for tracking organochlorine pesticides in soil systems, sample pre-treatment methods have to be developed, which can provide recoveries sufficient for low detection limits without altering the isotope ratio of the target compounds. In this study we tested the compatibility of CSIA with user- and environmentally friendly extraction methods, including the Quick, Easy, Cheap, Effective, Rugged and Safe procedure (QuEChERS), Ultrasonic Assisted Extraction (USE) and Focused Ultrasonic Extraction (FUSE), as well as clean-up methods, including sulfuric acid clean-up and Florisil® column chromatography for hexachlorocyclohexanes (HCHs), p,pʹ-dichlorodiphenyltrichloroethane (DDT) and their environmental metabolites (chlorinated benzenes, dichlorodiphenyldichloroethylene – DDE and dichlorodiphenyldichloroethane – DDD) in soils. We optimized the extraction methods for maximum recovery and pre-concentration. At optimal conditions, all extraction methods and clean-up procedures, as well as the pre-concentration of the extract by solvent evaporation, led to insignificant changes in carbon isotope ratios of the target compounds. We modified the USE procedure to increase the volume of withdrawn organic extract, resulting in a higher pre-concentration of the target compounds by the subsequent solvent evaporation step. This Modified Ultrasonic Assisted Extraction (MUSE) was the most suitable procedure, and it was validated for the determination of carbon isotope ratios of the target compounds using two different types of soil matrices. The method could be applied to analyze carbon isotope ratios of HCHs, DDT, and their chlorinated metabolites in soil samples with concentrations ranging from 0.3 to 0.8 mg/kg. The analytical uncertainty of MUSE, incorporating both accuracy and precision, was ≤0.4‰.","DOI":"10.1016/j.chroma.2014.06.014","ISSN":"0021-9673","journalAbbreviation":"Journal of Chromatography A","author":[{"family":"Ivdra","given":"Natalija"},{"family":"Herrero-Martín","given":"Sara"},{"family":"Fischer","given":"Anko"}],"issued":{"date-parts":[["2014",8,15]]}}}],"schema":"https://github.com/citation-style-language/schema/raw/master/csl-citation.json"} </w:instrText>
      </w:r>
      <w:r w:rsidR="00161130" w:rsidRPr="001F5F59">
        <w:rPr>
          <w:lang w:val="fr-FR"/>
        </w:rPr>
        <w:fldChar w:fldCharType="separate"/>
      </w:r>
      <w:r w:rsidRPr="001F5F59">
        <w:rPr>
          <w:vertAlign w:val="superscript"/>
          <w:lang w:val="en-GB"/>
        </w:rPr>
        <w:t>6</w:t>
      </w:r>
      <w:r w:rsidR="00161130" w:rsidRPr="001F5F59">
        <w:fldChar w:fldCharType="end"/>
      </w:r>
      <w:r w:rsidRPr="001F5F59">
        <w:rPr>
          <w:lang w:val="en-GB"/>
        </w:rPr>
        <w:t xml:space="preserve"> =&gt; Tests to be performed with the procedure from </w:t>
      </w:r>
      <w:proofErr w:type="spellStart"/>
      <w:r w:rsidRPr="001F5F59">
        <w:rPr>
          <w:lang w:val="en-GB"/>
        </w:rPr>
        <w:t>Anastassiades</w:t>
      </w:r>
      <w:proofErr w:type="spellEnd"/>
      <w:r w:rsidRPr="001F5F59">
        <w:rPr>
          <w:lang w:val="en-GB"/>
        </w:rPr>
        <w:t xml:space="preserve"> and </w:t>
      </w:r>
      <w:proofErr w:type="spellStart"/>
      <w:r w:rsidRPr="001F5F59">
        <w:rPr>
          <w:lang w:val="en-GB"/>
        </w:rPr>
        <w:t>Lehotay</w:t>
      </w:r>
      <w:proofErr w:type="spellEnd"/>
      <w:r w:rsidRPr="001F5F59">
        <w:rPr>
          <w:lang w:val="en-GB"/>
        </w:rPr>
        <w:t xml:space="preserve"> (2003)</w:t>
      </w:r>
      <w:r w:rsidR="00161130" w:rsidRPr="001F5F59">
        <w:rPr>
          <w:lang w:val="fr-FR"/>
        </w:rPr>
        <w:fldChar w:fldCharType="begin"/>
      </w:r>
      <w:r w:rsidRPr="001F5F59">
        <w:rPr>
          <w:lang w:val="en-GB"/>
        </w:rPr>
        <w:instrText xml:space="preserve"> ADDIN ZOTERO_ITEM CSL_CITATION {"citationID":"2jimke6231","properties":{"formattedCitation":"{\\rtf \\super 5\\nosupersub{}}","plainCitation":"5"},"citationItems":[{"id":2275,"uris":["http://zotero.org/users/434157/items/EP6AV8BU"],"uri":["http://zotero.org/users/434157/items/EP6AV8BU"],"itemData":{"id":2275,"type":"article-journal","title":"Fast and easy multiresidue method employing acetonitrile extraction/partitioning and \"dispersive solid-phase extraction\" for the determination of pesticide residues in produce","container-title":"Journal of AOAC International","page":"412-431","volume":"86","issue":"2","source":"PubMed","abstract":"A simple, fast, and inexpensive method for the determination of pesticide residues in fruits and vegetables is introduced. The procedure involves initial single-phase extraction of 10 g sample with 10 mL acetonitrile, followed by liquid-liquid partitioning formed by addition of 4 g anhydrous MgSO4 plus 1 g NaCl. Removal of residual water and cleanup are performed simultaneously by using a rapid procedure called dispersive solid-phase extraction (dispersive-SPE), in which 150 mg anhydrous MgSO4 and 25 mg primary secondary amine (PSA) sorbent are simply mixed with 1 mL acetonitrile extract. The dispersive-SPE with PSA effectively removes many polar matrix components, such as organic acids, certain polar pigments, and sugars, to some extent from the food extracts. Gas chromatography/mass spectrometry (GC/MS) is then used for quantitative and confirmatory analysis of GC-amenable pesticides. Recoveries between 85 and 101% (mostly &gt; 95%) and repeatabilities typically &lt; 5% have been achieved for a wide range of fortified pesticides, including very polar and basic compounds such as methamidophos, acephate, omethoate, imazalil, and thiabendazole. Using this method, a single chemist can prepare a batch of 6 previously chopped samples in &lt; 30 min with approximately 1 dollar (U.S.) of materials per sample.","ISSN":"1060-3271","note":"PMID: 12723926","journalAbbreviation":"J AOAC Int","language":"eng","author":[{"family":"Anastassiades","given":"Michelangelo"},{"family":"Lehotay","given":"Steven J."},{"family":"Stajnbaher","given":"Darinka"},{"family":"Schenck","given":"Frank J."}],"issued":{"date-parts":[["2003",4]]},"PMID":"12723926"}}],"schema":"https://github.com/citation-style-language/schema/raw/master/csl-citation.json"} </w:instrText>
      </w:r>
      <w:r w:rsidR="00161130" w:rsidRPr="001F5F59">
        <w:rPr>
          <w:lang w:val="fr-FR"/>
        </w:rPr>
        <w:fldChar w:fldCharType="separate"/>
      </w:r>
      <w:r w:rsidRPr="001F5F59">
        <w:rPr>
          <w:vertAlign w:val="superscript"/>
          <w:lang w:val="en-GB"/>
        </w:rPr>
        <w:t>5</w:t>
      </w:r>
      <w:r w:rsidR="00161130" w:rsidRPr="001F5F59">
        <w:fldChar w:fldCharType="end"/>
      </w:r>
    </w:p>
    <w:p w14:paraId="4226C394" w14:textId="77777777" w:rsidR="003F268B" w:rsidRDefault="003F268B"/>
    <w:p w14:paraId="6429E472" w14:textId="77777777" w:rsidR="0058177B" w:rsidRPr="007B5276" w:rsidRDefault="0058177B" w:rsidP="0058177B">
      <w:pPr>
        <w:pStyle w:val="Titre1"/>
        <w:rPr>
          <w:lang w:val="en-GB"/>
        </w:rPr>
      </w:pPr>
      <w:bookmarkStart w:id="113" w:name="_Toc448850395"/>
      <w:r>
        <w:rPr>
          <w:lang w:val="en-GB"/>
        </w:rPr>
        <w:lastRenderedPageBreak/>
        <w:t>Hydrodynamic parameters</w:t>
      </w:r>
      <w:bookmarkEnd w:id="113"/>
    </w:p>
    <w:p w14:paraId="362DE7E5" w14:textId="77777777" w:rsidR="0058177B" w:rsidRDefault="000E361D" w:rsidP="00ED27FC">
      <w:r>
        <w:t>T</w:t>
      </w:r>
      <w:r w:rsidRPr="0058177B">
        <w:t xml:space="preserve">o reproduce single rainfall-runoff events </w:t>
      </w:r>
      <w:r>
        <w:t>a</w:t>
      </w:r>
      <w:r w:rsidR="0058177B" w:rsidRPr="0058177B">
        <w:t xml:space="preserve">gricultural hydrological models require calibration of </w:t>
      </w:r>
      <w:r>
        <w:t xml:space="preserve">initial </w:t>
      </w:r>
      <w:r w:rsidR="0058177B" w:rsidRPr="0058177B">
        <w:t xml:space="preserve">physical parameters that are dynamic and subject to environmental processes (i.e. hydrological forcing, vegetation growth, soil characteristics). </w:t>
      </w:r>
      <w:proofErr w:type="spellStart"/>
      <w:r w:rsidR="0058177B" w:rsidRPr="0058177B">
        <w:t>Lefrancq</w:t>
      </w:r>
      <w:proofErr w:type="spellEnd"/>
      <w:r w:rsidR="0058177B" w:rsidRPr="0058177B">
        <w:t xml:space="preserve"> et al (2012) conducted a sensitivity analysis (Figure V-5) to evaluate the primary input parameters requiring greatest calibration and measurement efforts. Their results show that </w:t>
      </w:r>
      <w:proofErr w:type="spellStart"/>
      <w:r w:rsidR="0058177B" w:rsidRPr="0058177B">
        <w:t>Ksat</w:t>
      </w:r>
      <w:proofErr w:type="spellEnd"/>
      <w:r w:rsidR="0058177B" w:rsidRPr="0058177B">
        <w:t>, Ѳ and n parameters do play a significant role constraining the model predictions.</w:t>
      </w:r>
    </w:p>
    <w:p w14:paraId="1A26070C" w14:textId="77777777" w:rsidR="0058177B" w:rsidRDefault="0058177B" w:rsidP="0058177B">
      <w:pPr>
        <w:jc w:val="center"/>
      </w:pPr>
      <w:r w:rsidRPr="007B5276">
        <w:rPr>
          <w:noProof/>
          <w:lang w:val="fr-FR" w:eastAsia="fr-FR"/>
        </w:rPr>
        <w:drawing>
          <wp:inline distT="0" distB="0" distL="0" distR="0" wp14:anchorId="177A050A" wp14:editId="3F201052">
            <wp:extent cx="4848225" cy="29501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513" r="1839" b="16154"/>
                    <a:stretch/>
                  </pic:blipFill>
                  <pic:spPr bwMode="auto">
                    <a:xfrm>
                      <a:off x="0" y="0"/>
                      <a:ext cx="4860714" cy="2957798"/>
                    </a:xfrm>
                    <a:prstGeom prst="rect">
                      <a:avLst/>
                    </a:prstGeom>
                    <a:ln>
                      <a:noFill/>
                    </a:ln>
                    <a:extLst>
                      <a:ext uri="{53640926-AAD7-44D8-BBD7-CCE9431645EC}">
                        <a14:shadowObscured xmlns:a14="http://schemas.microsoft.com/office/drawing/2010/main"/>
                      </a:ext>
                    </a:extLst>
                  </pic:spPr>
                </pic:pic>
              </a:graphicData>
            </a:graphic>
          </wp:inline>
        </w:drawing>
      </w:r>
    </w:p>
    <w:p w14:paraId="3FE91C72" w14:textId="77777777" w:rsidR="00ED27FC" w:rsidRPr="000F0F62" w:rsidRDefault="00ED27FC" w:rsidP="00ED27FC">
      <w:pPr>
        <w:jc w:val="center"/>
        <w:rPr>
          <w:i/>
          <w:lang w:val="en-GB"/>
        </w:rPr>
      </w:pPr>
      <w:r w:rsidRPr="000F0F62">
        <w:rPr>
          <w:i/>
          <w:lang w:val="en-GB"/>
        </w:rPr>
        <w:t>Sensitivity of initial calibration parameters to total discharge (</w:t>
      </w:r>
      <w:proofErr w:type="spellStart"/>
      <w:r w:rsidRPr="000F0F62">
        <w:rPr>
          <w:i/>
          <w:lang w:val="en-GB"/>
        </w:rPr>
        <w:t>Lefrancq</w:t>
      </w:r>
      <w:proofErr w:type="spellEnd"/>
      <w:r w:rsidRPr="000F0F62">
        <w:rPr>
          <w:i/>
          <w:lang w:val="en-GB"/>
        </w:rPr>
        <w:t xml:space="preserve"> et al., 2012)</w:t>
      </w:r>
    </w:p>
    <w:p w14:paraId="6CF50705" w14:textId="77777777" w:rsidR="000F0F62" w:rsidRPr="00416704" w:rsidRDefault="000F0F62" w:rsidP="00975315">
      <w:pPr>
        <w:pStyle w:val="Titre2"/>
        <w:rPr>
          <w:lang w:val="en-GB"/>
        </w:rPr>
      </w:pPr>
      <w:bookmarkStart w:id="114" w:name="_Toc448850396"/>
      <w:r>
        <w:rPr>
          <w:lang w:val="en-GB"/>
        </w:rPr>
        <w:t>Soil surface characterization approach</w:t>
      </w:r>
      <w:bookmarkEnd w:id="114"/>
    </w:p>
    <w:p w14:paraId="0F1B4135" w14:textId="77777777" w:rsidR="002E695F" w:rsidRPr="00975315" w:rsidRDefault="00F637C1" w:rsidP="000E361D">
      <w:pPr>
        <w:jc w:val="both"/>
        <w:rPr>
          <w:lang w:val="en-GB"/>
        </w:rPr>
      </w:pPr>
      <w:r>
        <w:t xml:space="preserve">To obtain representative information of </w:t>
      </w:r>
      <w:proofErr w:type="spellStart"/>
      <w:r>
        <w:t>spatio</w:t>
      </w:r>
      <w:proofErr w:type="spellEnd"/>
      <w:r>
        <w:t xml:space="preserve">-temporal variability of the two most sensitive parameters shown above (i.e. </w:t>
      </w:r>
      <w:proofErr w:type="spellStart"/>
      <w:r>
        <w:t>Ѳ</w:t>
      </w:r>
      <w:r w:rsidRPr="00F637C1">
        <w:rPr>
          <w:vertAlign w:val="subscript"/>
        </w:rPr>
        <w:t>i</w:t>
      </w:r>
      <w:proofErr w:type="spellEnd"/>
      <w:r>
        <w:t xml:space="preserve"> and </w:t>
      </w:r>
      <w:proofErr w:type="spellStart"/>
      <w:r>
        <w:t>k</w:t>
      </w:r>
      <w:r w:rsidRPr="00F637C1">
        <w:rPr>
          <w:vertAlign w:val="subscript"/>
        </w:rPr>
        <w:t>sat</w:t>
      </w:r>
      <w:proofErr w:type="spellEnd"/>
      <w:r>
        <w:t xml:space="preserve">) </w:t>
      </w:r>
      <w:r w:rsidR="005109B0">
        <w:t>a mini-disk infiltrometer method will be employed</w:t>
      </w:r>
      <w:r w:rsidR="002E695F">
        <w:t xml:space="preserve"> (see figure below)</w:t>
      </w:r>
      <w:r w:rsidR="005109B0">
        <w:t xml:space="preserve">. </w:t>
      </w:r>
      <w:r w:rsidR="002E695F">
        <w:t xml:space="preserve">The infiltrometer allows obtaining hydraulic conductivity parameters near saturation as well as information on </w:t>
      </w:r>
      <w:proofErr w:type="spellStart"/>
      <w:r w:rsidR="002E695F">
        <w:t>macroporosity</w:t>
      </w:r>
      <w:proofErr w:type="spellEnd"/>
      <w:r w:rsidR="002E695F">
        <w:t xml:space="preserve"> distribution by measuring infiltration at a constant charge.</w:t>
      </w:r>
      <w:r w:rsidR="002E695F" w:rsidRPr="002E695F">
        <w:t xml:space="preserve"> </w:t>
      </w:r>
      <w:r w:rsidR="002E695F">
        <w:t xml:space="preserve">This method has been successfully used to obtain mean values and standard deviations of these parameters at a catchment scale </w:t>
      </w:r>
      <w:r w:rsidR="00161130">
        <w:fldChar w:fldCharType="begin" w:fldLock="1"/>
      </w:r>
      <w:r w:rsidR="002E695F">
        <w:instrText>ADDIN CSL_CITATION { "citationItems" : [ { "id" : "ITEM-1", "itemData" : { "DOI" : "10.1002/esp.3556", "ISSN" : "10969837", "abstract" : "The paper focusses on connectivity in the context of infiltration-excess overland flow and its integrated response as slope-base overland flow hydrographs. Overland flow is simulated on a sloping surface with some minor topographic expression and spatially differing infiltration rates. In each cell of a 128\u2009\u00d7\u2009128 grid, water from upslope is combined with incident rainfall to generate local overland flow, which is stochastically routed downslope, partitioning the flow between downslope neighbours. Simulations show the evolution of connectivity during simple storms. As a first approximation, total storm runoff is similar everywhere, discharge increasing proportionally with drainage area. Moderate differences in plan topography appear to have only a second-order impact on hydrograph form and runoff amount. Total storm response is expressed as total runoff, runoff coefficient or total volume infiltrated; each plotted against total storm rainfall, and allowing variations in average gradient, overland flow roughness, infiltration rate and storm duration. A one-parameter algebraic expression is proposed that fits simulation results for total runoff, has appropriate asymptotic behaviour and responds rationally to the variables tested. Slope length is seen to influence connectivity, expressed as a scale distance that increases with storm magnitude and can be explicitly incorporated into the expression to indicate runoff response to simple events as a function of storm size, storm duration, slope length and gradient. The model has also been applied to a 10-year rainfall record, using both hourly and daily time steps, and the implications explored for coarser scale models. Initial trails incorporating erosion continuously update topography and suggest that successive storms produce an initial increase in erosion as rilling develops, while runoff totals are only slightly modified. Other factors not yet considered include the dynamics of soil crusting and vegetation growth. Copyright \u00a9 2014 John Wiley &amp; Sons, Ltd.", "author" : [ { "dropping-particle" : "", "family" : "Kirkby", "given" : "Michael J.", "non-dropping-particle" : "", "parse-names" : false, "suffix" : "" } ], "container-title" : "Earth Surface Processes and Landforms", "id" : "ITEM-1", "issue" : "7", "issued" : { "date-parts" : [ [ "2014" ] ] }, "page" : "952-963", "title" : "Do not only connect: A model of infiltration-excess overland flow based on simulation", "type" : "article-journal", "volume" : "39" }, "uris" : [ "http://www.mendeley.com/documents/?uuid=8dfa3d37-a769-406e-977d-1a46d292ae36" ] } ], "mendeley" : { "formattedCitation" : "(Kirkby, 2014)", "manualFormatting" : "(e.g. Kirkby, 2014)", "plainTextFormattedCitation" : "(Kirkby, 2014)", "previouslyFormattedCitation" : "(Kirkby, 2014)" }, "properties" : { "noteIndex" : 0 }, "schema" : "https://github.com/citation-style-language/schema/raw/master/csl-citation.json" }</w:instrText>
      </w:r>
      <w:r w:rsidR="00161130">
        <w:fldChar w:fldCharType="separate"/>
      </w:r>
      <w:r w:rsidR="002E695F" w:rsidRPr="005109B0">
        <w:rPr>
          <w:noProof/>
        </w:rPr>
        <w:t>(</w:t>
      </w:r>
      <w:r w:rsidR="002E695F">
        <w:rPr>
          <w:noProof/>
        </w:rPr>
        <w:t xml:space="preserve">e.g. </w:t>
      </w:r>
      <w:r w:rsidR="002E695F" w:rsidRPr="005109B0">
        <w:rPr>
          <w:noProof/>
        </w:rPr>
        <w:t>Kirkby, 2014)</w:t>
      </w:r>
      <w:r w:rsidR="00161130">
        <w:fldChar w:fldCharType="end"/>
      </w:r>
      <w:r w:rsidR="002E695F">
        <w:t xml:space="preserve"> and is well described in Winterer </w:t>
      </w:r>
      <w:r w:rsidR="00161130">
        <w:fldChar w:fldCharType="begin" w:fldLock="1"/>
      </w:r>
      <w:r w:rsidR="002E695F">
        <w:instrText>ADDIN CSL_CITATION { "citationItems" : [ { "id" : "ITEM-1", "itemData" : { "author" : [ { "dropping-particle" : "", "family" : "Winterer", "given" : "Lucile", "non-dropping-particle" : "", "parse-names" : false, "suffix" : "" } ], "id" : "ITEM-1", "issued" : { "date-parts" : [ [ "2011" ] ] }, "title" : "D\u00e9termination des param\u00e8tres hydrodynamiques des sols alsaciens en fonction des techniques culturales", "type" : "report" }, "uris" : [ "http://www.mendeley.com/documents/?uuid=b6d6f0a2-3c26-4b02-ba38-a279187575d0" ] } ], "mendeley" : { "formattedCitation" : "(Winterer, 2011)", "manualFormatting" : "(2011)", "plainTextFormattedCitation" : "(Winterer, 2011)", "previouslyFormattedCitation" : "(Winterer, 2011)" }, "properties" : { "noteIndex" : 0 }, "schema" : "https://github.com/citation-style-language/schema/raw/master/csl-citation.json" }</w:instrText>
      </w:r>
      <w:r w:rsidR="00161130">
        <w:fldChar w:fldCharType="separate"/>
      </w:r>
      <w:r w:rsidR="002E695F" w:rsidRPr="005109B0">
        <w:rPr>
          <w:noProof/>
        </w:rPr>
        <w:t>(2011)</w:t>
      </w:r>
      <w:r w:rsidR="00161130">
        <w:fldChar w:fldCharType="end"/>
      </w:r>
      <w:r w:rsidR="002E695F">
        <w:t xml:space="preserve">. </w:t>
      </w:r>
    </w:p>
    <w:p w14:paraId="23A1416F" w14:textId="77777777" w:rsidR="000E361D" w:rsidRPr="00416704" w:rsidRDefault="000E361D" w:rsidP="00975315">
      <w:pPr>
        <w:pStyle w:val="Titre2"/>
        <w:rPr>
          <w:lang w:val="en-GB"/>
        </w:rPr>
      </w:pPr>
      <w:bookmarkStart w:id="115" w:name="_Toc448850397"/>
      <w:r>
        <w:rPr>
          <w:lang w:val="en-GB"/>
        </w:rPr>
        <w:t>Background t</w:t>
      </w:r>
      <w:r w:rsidRPr="00416704">
        <w:rPr>
          <w:lang w:val="en-GB"/>
        </w:rPr>
        <w:t>heory</w:t>
      </w:r>
      <w:bookmarkEnd w:id="115"/>
    </w:p>
    <w:p w14:paraId="7C57F51F" w14:textId="77777777" w:rsidR="00416704" w:rsidRDefault="00277B56" w:rsidP="00663DB5">
      <w:pPr>
        <w:rPr>
          <w:lang w:val="en-GB"/>
        </w:rPr>
      </w:pPr>
      <w:proofErr w:type="spellStart"/>
      <w:r>
        <w:rPr>
          <w:lang w:val="en-GB"/>
        </w:rPr>
        <w:t>Vandervaere</w:t>
      </w:r>
      <w:proofErr w:type="spellEnd"/>
      <w:r>
        <w:rPr>
          <w:lang w:val="en-GB"/>
        </w:rPr>
        <w:t xml:space="preserve"> et al. (2000a</w:t>
      </w:r>
      <w:r w:rsidR="00663DB5" w:rsidRPr="00277B56">
        <w:rPr>
          <w:lang w:val="en-GB"/>
        </w:rPr>
        <w:t xml:space="preserve">) </w:t>
      </w:r>
      <w:r w:rsidR="009F61E4">
        <w:rPr>
          <w:lang w:val="en-GB"/>
        </w:rPr>
        <w:t>discuss</w:t>
      </w:r>
      <w:r>
        <w:rPr>
          <w:lang w:val="en-GB"/>
        </w:rPr>
        <w:t xml:space="preserve"> several methods to describe vertical infiltration by way of a tension infiltrometer. </w:t>
      </w:r>
      <w:r w:rsidR="006B70E9">
        <w:rPr>
          <w:lang w:val="en-GB"/>
        </w:rPr>
        <w:t xml:space="preserve">Their results indicate </w:t>
      </w:r>
      <w:proofErr w:type="spellStart"/>
      <w:r w:rsidR="009F61E4">
        <w:rPr>
          <w:lang w:val="en-GB"/>
        </w:rPr>
        <w:t>axysimetric</w:t>
      </w:r>
      <w:proofErr w:type="spellEnd"/>
      <w:r w:rsidR="009F61E4">
        <w:rPr>
          <w:lang w:val="en-GB"/>
        </w:rPr>
        <w:t xml:space="preserve"> infiltration can be described by a two term equation corresponding to functions of the hydraulic conductivity K and the </w:t>
      </w:r>
      <w:proofErr w:type="spellStart"/>
      <w:r w:rsidR="009F61E4">
        <w:rPr>
          <w:lang w:val="en-GB"/>
        </w:rPr>
        <w:t>sorptivity</w:t>
      </w:r>
      <w:proofErr w:type="spellEnd"/>
      <w:r w:rsidR="009F61E4">
        <w:rPr>
          <w:lang w:val="en-GB"/>
        </w:rPr>
        <w:t xml:space="preserve"> S.  Fitting experimental results, </w:t>
      </w:r>
      <w:r w:rsidR="006B70E9">
        <w:rPr>
          <w:lang w:val="en-GB"/>
        </w:rPr>
        <w:t xml:space="preserve">the linear regression with a </w:t>
      </w:r>
      <w:r w:rsidR="00B90977">
        <w:rPr>
          <w:lang w:val="en-GB"/>
        </w:rPr>
        <w:t>differentiated</w:t>
      </w:r>
      <w:r w:rsidR="006B70E9">
        <w:rPr>
          <w:lang w:val="en-GB"/>
        </w:rPr>
        <w:t xml:space="preserve"> linearization</w:t>
      </w:r>
      <w:r w:rsidR="00416704">
        <w:rPr>
          <w:lang w:val="en-GB"/>
        </w:rPr>
        <w:t xml:space="preserve"> (DL)</w:t>
      </w:r>
      <w:r w:rsidR="006B70E9">
        <w:rPr>
          <w:lang w:val="en-GB"/>
        </w:rPr>
        <w:t xml:space="preserve"> is the most robust </w:t>
      </w:r>
      <w:r w:rsidR="00B90977">
        <w:rPr>
          <w:lang w:val="en-GB"/>
        </w:rPr>
        <w:t xml:space="preserve">method </w:t>
      </w:r>
      <w:r w:rsidR="006B70E9">
        <w:rPr>
          <w:lang w:val="en-GB"/>
        </w:rPr>
        <w:t>and is capable of representing the influence of the sand layer</w:t>
      </w:r>
      <w:r w:rsidR="00416704">
        <w:rPr>
          <w:lang w:val="en-GB"/>
        </w:rPr>
        <w:t xml:space="preserve"> used by disk </w:t>
      </w:r>
      <w:proofErr w:type="spellStart"/>
      <w:r w:rsidR="00416704">
        <w:rPr>
          <w:lang w:val="en-GB"/>
        </w:rPr>
        <w:t>infiltrometers</w:t>
      </w:r>
      <w:proofErr w:type="spellEnd"/>
      <w:r w:rsidR="006B70E9">
        <w:rPr>
          <w:lang w:val="en-GB"/>
        </w:rPr>
        <w:t xml:space="preserve">. </w:t>
      </w:r>
      <w:r w:rsidR="00416704">
        <w:rPr>
          <w:lang w:val="en-GB"/>
        </w:rPr>
        <w:t xml:space="preserve">In </w:t>
      </w:r>
      <w:proofErr w:type="spellStart"/>
      <w:r w:rsidR="009F61E4">
        <w:rPr>
          <w:lang w:val="en-GB"/>
        </w:rPr>
        <w:t>Vandervaere</w:t>
      </w:r>
      <w:proofErr w:type="spellEnd"/>
      <w:r w:rsidR="009F61E4">
        <w:rPr>
          <w:lang w:val="en-GB"/>
        </w:rPr>
        <w:t xml:space="preserve"> et al. (2000b</w:t>
      </w:r>
      <w:r w:rsidR="009F61E4" w:rsidRPr="00277B56">
        <w:rPr>
          <w:lang w:val="en-GB"/>
        </w:rPr>
        <w:t>)</w:t>
      </w:r>
      <w:r w:rsidR="009F61E4">
        <w:rPr>
          <w:lang w:val="en-GB"/>
        </w:rPr>
        <w:t xml:space="preserve"> </w:t>
      </w:r>
      <w:r w:rsidR="00466EBE">
        <w:rPr>
          <w:lang w:val="en-GB"/>
        </w:rPr>
        <w:t xml:space="preserve">the accuracy of </w:t>
      </w:r>
      <w:r w:rsidR="009F61E4">
        <w:rPr>
          <w:lang w:val="en-GB"/>
        </w:rPr>
        <w:t xml:space="preserve">four </w:t>
      </w:r>
      <w:r w:rsidR="00466EBE">
        <w:rPr>
          <w:lang w:val="en-GB"/>
        </w:rPr>
        <w:t xml:space="preserve">methodologies used with disk </w:t>
      </w:r>
      <w:proofErr w:type="spellStart"/>
      <w:r w:rsidR="00466EBE">
        <w:rPr>
          <w:lang w:val="en-GB"/>
        </w:rPr>
        <w:t>infiltrometers</w:t>
      </w:r>
      <w:proofErr w:type="spellEnd"/>
      <w:r w:rsidR="00466EBE">
        <w:rPr>
          <w:lang w:val="en-GB"/>
        </w:rPr>
        <w:t xml:space="preserve"> is </w:t>
      </w:r>
      <w:r w:rsidR="00416704">
        <w:rPr>
          <w:lang w:val="en-GB"/>
        </w:rPr>
        <w:t xml:space="preserve">discussed and indicate their </w:t>
      </w:r>
      <w:r w:rsidR="009F61E4">
        <w:rPr>
          <w:lang w:val="en-GB"/>
        </w:rPr>
        <w:t>depend</w:t>
      </w:r>
      <w:r w:rsidR="00466EBE">
        <w:rPr>
          <w:lang w:val="en-GB"/>
        </w:rPr>
        <w:t>en</w:t>
      </w:r>
      <w:r w:rsidR="00416704">
        <w:rPr>
          <w:lang w:val="en-GB"/>
        </w:rPr>
        <w:t>ce</w:t>
      </w:r>
      <w:r w:rsidR="009F61E4">
        <w:rPr>
          <w:lang w:val="en-GB"/>
        </w:rPr>
        <w:t xml:space="preserve"> on the combination of S and K values obtained</w:t>
      </w:r>
      <w:r w:rsidR="00466EBE">
        <w:rPr>
          <w:lang w:val="en-GB"/>
        </w:rPr>
        <w:t xml:space="preserve"> during experimentation.</w:t>
      </w:r>
      <w:r w:rsidR="009F61E4">
        <w:rPr>
          <w:lang w:val="en-GB"/>
        </w:rPr>
        <w:t xml:space="preserve"> </w:t>
      </w:r>
      <w:r w:rsidR="00466EBE">
        <w:rPr>
          <w:lang w:val="en-GB"/>
        </w:rPr>
        <w:t>T</w:t>
      </w:r>
      <w:r w:rsidR="009F61E4">
        <w:rPr>
          <w:lang w:val="en-GB"/>
        </w:rPr>
        <w:t>hree conditions</w:t>
      </w:r>
      <w:r w:rsidR="00416704">
        <w:rPr>
          <w:lang w:val="en-GB"/>
        </w:rPr>
        <w:t xml:space="preserve"> are highlighted that are important in choosing the correct methodology to determine field measurements:</w:t>
      </w:r>
    </w:p>
    <w:p w14:paraId="55639022" w14:textId="77777777" w:rsidR="00416704" w:rsidRDefault="00416704" w:rsidP="00416704">
      <w:pPr>
        <w:pStyle w:val="Paragraphedeliste"/>
        <w:numPr>
          <w:ilvl w:val="0"/>
          <w:numId w:val="41"/>
        </w:numPr>
        <w:rPr>
          <w:lang w:val="en-GB"/>
        </w:rPr>
      </w:pPr>
      <w:r>
        <w:rPr>
          <w:lang w:val="en-GB"/>
        </w:rPr>
        <w:t>Flow is dominated by the lateral capillarity term;</w:t>
      </w:r>
    </w:p>
    <w:p w14:paraId="679D5B84" w14:textId="77777777" w:rsidR="00416704" w:rsidRDefault="00416704" w:rsidP="00416704">
      <w:pPr>
        <w:pStyle w:val="Paragraphedeliste"/>
        <w:numPr>
          <w:ilvl w:val="0"/>
          <w:numId w:val="41"/>
        </w:numPr>
        <w:rPr>
          <w:lang w:val="en-GB"/>
        </w:rPr>
      </w:pPr>
      <w:r>
        <w:rPr>
          <w:lang w:val="en-GB"/>
        </w:rPr>
        <w:t>Flow is dominated by the gravity term;</w:t>
      </w:r>
    </w:p>
    <w:p w14:paraId="1ACCB7C3" w14:textId="77777777" w:rsidR="00416704" w:rsidRPr="00416704" w:rsidRDefault="00416704" w:rsidP="00416704">
      <w:pPr>
        <w:pStyle w:val="Paragraphedeliste"/>
        <w:numPr>
          <w:ilvl w:val="0"/>
          <w:numId w:val="41"/>
        </w:numPr>
        <w:rPr>
          <w:lang w:val="en-GB"/>
        </w:rPr>
      </w:pPr>
      <w:r>
        <w:rPr>
          <w:lang w:val="en-GB"/>
        </w:rPr>
        <w:t xml:space="preserve">Lateral capillarity and gravity terms have equivalent weights. </w:t>
      </w:r>
    </w:p>
    <w:p w14:paraId="3AB28164" w14:textId="77777777" w:rsidR="000E361D" w:rsidRDefault="000E361D" w:rsidP="00975315">
      <w:pPr>
        <w:pStyle w:val="Titre2"/>
        <w:rPr>
          <w:lang w:val="en-GB"/>
        </w:rPr>
      </w:pPr>
      <w:bookmarkStart w:id="116" w:name="_Toc448850398"/>
      <w:r>
        <w:rPr>
          <w:lang w:val="en-GB"/>
        </w:rPr>
        <w:lastRenderedPageBreak/>
        <w:t>Infiltration equation</w:t>
      </w:r>
      <w:bookmarkEnd w:id="116"/>
      <w:r>
        <w:rPr>
          <w:lang w:val="en-GB"/>
        </w:rPr>
        <w:t xml:space="preserve"> </w:t>
      </w:r>
    </w:p>
    <w:p w14:paraId="6D1AB317" w14:textId="77777777" w:rsidR="00B90977" w:rsidRDefault="00437948" w:rsidP="00663DB5">
      <w:pPr>
        <w:rPr>
          <w:lang w:val="en-GB"/>
        </w:rPr>
      </w:pPr>
      <w:r>
        <w:rPr>
          <w:lang w:val="en-GB"/>
        </w:rPr>
        <w:t>Axisymmetric infiltration is described by a one dimensional vertical infiltration equation:</w:t>
      </w:r>
    </w:p>
    <w:p w14:paraId="34556A6C" w14:textId="77777777" w:rsidR="00437948" w:rsidRPr="00437948" w:rsidRDefault="00437948" w:rsidP="00663DB5">
      <w:pPr>
        <w:rPr>
          <w:rFonts w:eastAsiaTheme="minorEastAsia"/>
          <w:lang w:val="fr-FR"/>
        </w:rPr>
      </w:pPr>
      <m:oMathPara>
        <m:oMath>
          <m:r>
            <w:rPr>
              <w:rFonts w:ascii="Cambria Math" w:hAnsi="Cambria Math"/>
              <w:lang w:val="fr-FR"/>
            </w:rPr>
            <m:t xml:space="preserve">I=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1</m:t>
              </m:r>
            </m:sub>
          </m:sSub>
          <m:rad>
            <m:radPr>
              <m:degHide m:val="1"/>
              <m:ctrlPr>
                <w:rPr>
                  <w:rFonts w:ascii="Cambria Math" w:eastAsiaTheme="minorEastAsia" w:hAnsi="Cambria Math"/>
                  <w:i/>
                  <w:lang w:val="fr-FR"/>
                </w:rPr>
              </m:ctrlPr>
            </m:radPr>
            <m:deg/>
            <m:e>
              <m:r>
                <w:rPr>
                  <w:rFonts w:ascii="Cambria Math" w:eastAsiaTheme="minorEastAsia" w:hAnsi="Cambria Math"/>
                  <w:lang w:val="fr-FR"/>
                </w:rPr>
                <m:t>t</m:t>
              </m:r>
            </m:e>
          </m:rad>
          <m:r>
            <w:rPr>
              <w:rFonts w:ascii="Cambria Math" w:eastAsiaTheme="minorEastAsia" w:hAnsi="Cambria Math"/>
              <w:lang w:val="fr-FR"/>
            </w:rPr>
            <m:t>+</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2</m:t>
              </m:r>
            </m:sub>
          </m:sSub>
          <m:r>
            <w:rPr>
              <w:rFonts w:ascii="Cambria Math" w:hAnsi="Cambria Math"/>
              <w:lang w:val="fr-FR"/>
            </w:rPr>
            <m:t>t</m:t>
          </m:r>
        </m:oMath>
      </m:oMathPara>
    </w:p>
    <w:p w14:paraId="4BE08ED2" w14:textId="77777777" w:rsidR="00437948" w:rsidRDefault="00437948" w:rsidP="00663DB5">
      <w:pPr>
        <w:rPr>
          <w:rFonts w:eastAsiaTheme="minorEastAsia"/>
          <w:lang w:val="en-GB"/>
        </w:rPr>
      </w:pPr>
      <w:proofErr w:type="gramStart"/>
      <w:r w:rsidRPr="00437948">
        <w:rPr>
          <w:rFonts w:eastAsiaTheme="minorEastAsia"/>
          <w:lang w:val="en-GB"/>
        </w:rPr>
        <w:t>where</w:t>
      </w:r>
      <w:proofErr w:type="gramEnd"/>
      <w:r w:rsidRPr="00437948">
        <w:rPr>
          <w:rFonts w:eastAsiaTheme="minorEastAsia"/>
          <w:lang w:val="en-GB"/>
        </w:rPr>
        <w:t xml:space="preserve"> I is the cumulative infiltration </w:t>
      </w:r>
      <w:r>
        <w:rPr>
          <w:rFonts w:eastAsiaTheme="minorEastAsia"/>
          <w:lang w:val="en-GB"/>
        </w:rPr>
        <w:t xml:space="preserve">depth (mm), </w:t>
      </w:r>
      <w:r w:rsidRPr="00437948">
        <w:rPr>
          <w:rFonts w:eastAsiaTheme="minorEastAsia"/>
          <w:lang w:val="en-GB"/>
        </w:rPr>
        <w:t>C</w:t>
      </w:r>
      <w:r w:rsidRPr="00437948">
        <w:rPr>
          <w:rFonts w:eastAsiaTheme="minorEastAsia"/>
          <w:vertAlign w:val="subscript"/>
          <w:lang w:val="en-GB"/>
        </w:rPr>
        <w:t>1</w:t>
      </w:r>
      <w:r>
        <w:rPr>
          <w:rFonts w:eastAsiaTheme="minorEastAsia"/>
          <w:lang w:val="en-GB"/>
        </w:rPr>
        <w:t xml:space="preserve"> = </w:t>
      </w:r>
      <w:r w:rsidRPr="00437948">
        <w:rPr>
          <w:rFonts w:eastAsiaTheme="minorEastAsia"/>
          <w:i/>
          <w:lang w:val="en-GB"/>
        </w:rPr>
        <w:t>S</w:t>
      </w:r>
      <w:r>
        <w:rPr>
          <w:rFonts w:eastAsiaTheme="minorEastAsia"/>
          <w:i/>
          <w:lang w:val="en-GB"/>
        </w:rPr>
        <w:t xml:space="preserve"> </w:t>
      </w:r>
      <w:r>
        <w:rPr>
          <w:rFonts w:eastAsiaTheme="minorEastAsia"/>
          <w:lang w:val="en-GB"/>
        </w:rPr>
        <w:t>is</w:t>
      </w:r>
      <w:r w:rsidRPr="00437948">
        <w:rPr>
          <w:rFonts w:eastAsiaTheme="minorEastAsia"/>
          <w:lang w:val="en-GB"/>
        </w:rPr>
        <w:t xml:space="preserve"> capillary </w:t>
      </w:r>
      <w:proofErr w:type="spellStart"/>
      <w:r w:rsidRPr="00437948">
        <w:rPr>
          <w:rFonts w:eastAsiaTheme="minorEastAsia"/>
          <w:lang w:val="en-GB"/>
        </w:rPr>
        <w:t>sorptivity</w:t>
      </w:r>
      <w:proofErr w:type="spellEnd"/>
      <w:r>
        <w:rPr>
          <w:rFonts w:eastAsiaTheme="minorEastAsia"/>
          <w:lang w:val="en-GB"/>
        </w:rPr>
        <w:t xml:space="preserve"> </w:t>
      </w:r>
      <w:r w:rsidRPr="00437948">
        <w:rPr>
          <w:rFonts w:eastAsiaTheme="minorEastAsia"/>
          <w:lang w:val="en-GB"/>
        </w:rPr>
        <w:t>(mm/s</w:t>
      </w:r>
      <w:r w:rsidRPr="00437948">
        <w:rPr>
          <w:rFonts w:eastAsiaTheme="minorEastAsia"/>
          <w:vertAlign w:val="superscript"/>
          <w:lang w:val="en-GB"/>
        </w:rPr>
        <w:t>0.5</w:t>
      </w:r>
      <w:r w:rsidRPr="00437948">
        <w:rPr>
          <w:rFonts w:eastAsiaTheme="minorEastAsia"/>
          <w:lang w:val="en-GB"/>
        </w:rPr>
        <w:t xml:space="preserve">), </w:t>
      </w:r>
      <w:r w:rsidRPr="00437948">
        <w:rPr>
          <w:rFonts w:eastAsiaTheme="minorEastAsia"/>
          <w:i/>
          <w:lang w:val="en-GB"/>
        </w:rPr>
        <w:t>t</w:t>
      </w:r>
      <w:r>
        <w:rPr>
          <w:rFonts w:eastAsiaTheme="minorEastAsia"/>
          <w:lang w:val="en-GB"/>
        </w:rPr>
        <w:t xml:space="preserve"> is elapsed time (s) and C</w:t>
      </w:r>
      <w:r w:rsidRPr="00437948">
        <w:rPr>
          <w:rFonts w:eastAsiaTheme="minorEastAsia"/>
          <w:vertAlign w:val="subscript"/>
          <w:lang w:val="en-GB"/>
        </w:rPr>
        <w:t>2</w:t>
      </w:r>
      <w:r>
        <w:rPr>
          <w:rFonts w:eastAsiaTheme="minorEastAsia"/>
          <w:vertAlign w:val="subscript"/>
          <w:lang w:val="en-GB"/>
        </w:rPr>
        <w:t xml:space="preserve"> </w:t>
      </w:r>
      <w:r>
        <w:rPr>
          <w:rFonts w:eastAsiaTheme="minorEastAsia"/>
          <w:lang w:val="en-GB"/>
        </w:rPr>
        <w:t>is a gravity term</w:t>
      </w:r>
      <w:r w:rsidR="003028D6">
        <w:rPr>
          <w:rFonts w:eastAsiaTheme="minorEastAsia"/>
          <w:lang w:val="en-GB"/>
        </w:rPr>
        <w:t xml:space="preserve"> given by:</w:t>
      </w:r>
    </w:p>
    <w:p w14:paraId="00D3E31D" w14:textId="77777777" w:rsidR="003028D6" w:rsidRPr="00437948" w:rsidRDefault="00825859" w:rsidP="00663DB5">
      <w:pPr>
        <w:rPr>
          <w:lang w:val="en-GB"/>
        </w:rPr>
      </w:pPr>
      <m:oMathPara>
        <m:oMath>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2</m:t>
              </m:r>
            </m:sub>
          </m:sSub>
          <m:r>
            <w:rPr>
              <w:rFonts w:ascii="Cambria Math" w:hAnsi="Cambria Math"/>
              <w:lang w:val="fr-FR"/>
            </w:rPr>
            <m:t>=</m:t>
          </m:r>
          <m:f>
            <m:fPr>
              <m:ctrlPr>
                <w:rPr>
                  <w:rFonts w:ascii="Cambria Math" w:hAnsi="Cambria Math"/>
                  <w:i/>
                  <w:lang w:val="fr-FR"/>
                </w:rPr>
              </m:ctrlPr>
            </m:fPr>
            <m:num>
              <m:r>
                <w:rPr>
                  <w:rFonts w:ascii="Cambria Math" w:hAnsi="Cambria Math"/>
                  <w:lang w:val="fr-FR"/>
                </w:rPr>
                <m:t>2-β</m:t>
              </m:r>
            </m:num>
            <m:den>
              <m:r>
                <w:rPr>
                  <w:rFonts w:ascii="Cambria Math" w:hAnsi="Cambria Math"/>
                  <w:lang w:val="fr-FR"/>
                </w:rPr>
                <m:t>3</m:t>
              </m:r>
            </m:den>
          </m:f>
          <m:r>
            <w:rPr>
              <w:rFonts w:ascii="Cambria Math" w:hAnsi="Cambria Math"/>
              <w:lang w:val="fr-FR"/>
            </w:rPr>
            <m:t>K+</m:t>
          </m:r>
          <m:f>
            <m:fPr>
              <m:ctrlPr>
                <w:rPr>
                  <w:rFonts w:ascii="Cambria Math" w:hAnsi="Cambria Math"/>
                  <w:i/>
                  <w:lang w:val="fr-FR"/>
                </w:rPr>
              </m:ctrlPr>
            </m:fPr>
            <m:num>
              <m:r>
                <w:rPr>
                  <w:rFonts w:ascii="Cambria Math" w:hAnsi="Cambria Math"/>
                  <w:lang w:val="fr-FR"/>
                </w:rPr>
                <m:t>γ</m:t>
              </m:r>
              <m:sSup>
                <m:sSupPr>
                  <m:ctrlPr>
                    <w:rPr>
                      <w:rFonts w:ascii="Cambria Math" w:hAnsi="Cambria Math"/>
                      <w:i/>
                      <w:lang w:val="fr-FR"/>
                    </w:rPr>
                  </m:ctrlPr>
                </m:sSupPr>
                <m:e>
                  <m:r>
                    <w:rPr>
                      <w:rFonts w:ascii="Cambria Math" w:hAnsi="Cambria Math"/>
                      <w:lang w:val="fr-FR"/>
                    </w:rPr>
                    <m:t>S</m:t>
                  </m:r>
                </m:e>
                <m:sup>
                  <m:r>
                    <w:rPr>
                      <w:rFonts w:ascii="Cambria Math" w:hAnsi="Cambria Math"/>
                      <w:lang w:val="fr-FR"/>
                    </w:rPr>
                    <m:t>2</m:t>
                  </m:r>
                </m:sup>
              </m:sSup>
            </m:num>
            <m:den>
              <m:r>
                <w:rPr>
                  <w:rFonts w:ascii="Cambria Math" w:hAnsi="Cambria Math"/>
                  <w:lang w:val="fr-FR"/>
                </w:rPr>
                <m:t>R(</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f</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i</m:t>
                  </m:r>
                </m:sub>
              </m:sSub>
              <m:r>
                <w:rPr>
                  <w:rFonts w:ascii="Cambria Math" w:hAnsi="Cambria Math"/>
                  <w:lang w:val="fr-FR"/>
                </w:rPr>
                <m:t>)</m:t>
              </m:r>
            </m:den>
          </m:f>
        </m:oMath>
      </m:oMathPara>
    </w:p>
    <w:p w14:paraId="5BBC7453" w14:textId="77777777" w:rsidR="003028D6" w:rsidRDefault="003028D6" w:rsidP="003028D6">
      <w:pPr>
        <w:rPr>
          <w:lang w:val="en-GB"/>
        </w:rPr>
      </w:pPr>
      <w:r w:rsidRPr="00663DB5">
        <w:rPr>
          <w:lang w:val="en-GB"/>
        </w:rPr>
        <w:t xml:space="preserve">where </w:t>
      </w:r>
      <w:r>
        <w:rPr>
          <w:lang w:val="fr-FR"/>
        </w:rPr>
        <w:t>β</w:t>
      </w:r>
      <w:r w:rsidRPr="00663DB5">
        <w:rPr>
          <w:lang w:val="en-GB"/>
        </w:rPr>
        <w:t xml:space="preserve"> </w:t>
      </w:r>
      <w:r>
        <w:rPr>
          <w:lang w:val="en-GB"/>
        </w:rPr>
        <w:t>is a constant in the interval (0,1) and typically</w:t>
      </w:r>
      <w:r w:rsidRPr="00663DB5">
        <w:rPr>
          <w:lang w:val="en-GB"/>
        </w:rPr>
        <w:t xml:space="preserve"> </w:t>
      </w:r>
      <w:r>
        <w:rPr>
          <w:lang w:val="en-GB"/>
        </w:rPr>
        <w:t xml:space="preserve">equal to </w:t>
      </w:r>
      <w:r w:rsidRPr="00663DB5">
        <w:rPr>
          <w:lang w:val="en-GB"/>
        </w:rPr>
        <w:t xml:space="preserve">0.6, K is the hydraulic conductivity (mm/s), </w:t>
      </w:r>
      <w:r>
        <w:rPr>
          <w:lang w:val="fr-FR"/>
        </w:rPr>
        <w:t>γ</w:t>
      </w:r>
      <w:r w:rsidRPr="00663DB5">
        <w:rPr>
          <w:lang w:val="en-GB"/>
        </w:rPr>
        <w:t xml:space="preserve"> </w:t>
      </w:r>
      <w:r>
        <w:rPr>
          <w:lang w:val="en-GB"/>
        </w:rPr>
        <w:t xml:space="preserve">= 0.75, S is capillary </w:t>
      </w:r>
      <w:proofErr w:type="spellStart"/>
      <w:r>
        <w:rPr>
          <w:lang w:val="en-GB"/>
        </w:rPr>
        <w:t>sorptivity</w:t>
      </w:r>
      <w:proofErr w:type="spellEnd"/>
      <w:r>
        <w:rPr>
          <w:lang w:val="en-GB"/>
        </w:rPr>
        <w:t xml:space="preserve"> (</w:t>
      </w:r>
      <w:r w:rsidRPr="00663DB5">
        <w:rPr>
          <w:lang w:val="en-GB"/>
        </w:rPr>
        <w:t>mm/s</w:t>
      </w:r>
      <w:r w:rsidRPr="00663DB5">
        <w:rPr>
          <w:vertAlign w:val="superscript"/>
          <w:lang w:val="en-GB"/>
        </w:rPr>
        <w:t>0.5</w:t>
      </w:r>
      <w:r w:rsidRPr="00663DB5">
        <w:rPr>
          <w:lang w:val="en-GB"/>
        </w:rPr>
        <w:t xml:space="preserve">), </w:t>
      </w:r>
      <w:r>
        <w:rPr>
          <w:lang w:val="en-GB"/>
        </w:rPr>
        <w:t xml:space="preserve">R the disk radius (mm), </w:t>
      </w:r>
      <w:proofErr w:type="spellStart"/>
      <w:r>
        <w:rPr>
          <w:lang w:val="en-GB"/>
        </w:rPr>
        <w:t>Ѳ</w:t>
      </w:r>
      <w:r w:rsidRPr="003028D6">
        <w:rPr>
          <w:vertAlign w:val="subscript"/>
          <w:lang w:val="en-GB"/>
        </w:rPr>
        <w:t>f</w:t>
      </w:r>
      <w:proofErr w:type="spellEnd"/>
      <w:r>
        <w:rPr>
          <w:lang w:val="en-GB"/>
        </w:rPr>
        <w:t xml:space="preserve"> and </w:t>
      </w:r>
      <w:proofErr w:type="spellStart"/>
      <w:r>
        <w:rPr>
          <w:lang w:val="en-GB"/>
        </w:rPr>
        <w:t>Ѳ</w:t>
      </w:r>
      <w:r w:rsidRPr="003028D6">
        <w:rPr>
          <w:vertAlign w:val="subscript"/>
          <w:lang w:val="en-GB"/>
        </w:rPr>
        <w:t>i</w:t>
      </w:r>
      <w:proofErr w:type="spellEnd"/>
      <w:r>
        <w:rPr>
          <w:lang w:val="en-GB"/>
        </w:rPr>
        <w:t xml:space="preserve"> the final and initial volumetric moisture content, respectively.  </w:t>
      </w:r>
    </w:p>
    <w:p w14:paraId="67C7751C" w14:textId="77777777" w:rsidR="003028D6" w:rsidRDefault="003028D6" w:rsidP="00663DB5">
      <w:pPr>
        <w:rPr>
          <w:lang w:val="en-GB"/>
        </w:rPr>
      </w:pPr>
      <w:r>
        <w:rPr>
          <w:lang w:val="en-GB"/>
        </w:rPr>
        <w:t xml:space="preserve">The differentiated linearization </w:t>
      </w:r>
      <w:r w:rsidR="00416704">
        <w:rPr>
          <w:lang w:val="en-GB"/>
        </w:rPr>
        <w:t xml:space="preserve">(DL) </w:t>
      </w:r>
      <w:r>
        <w:rPr>
          <w:lang w:val="en-GB"/>
        </w:rPr>
        <w:t>method used to fit the linear regression graphically is obtained by differentiating above and yielding:</w:t>
      </w:r>
    </w:p>
    <w:p w14:paraId="69E49A1F" w14:textId="77777777" w:rsidR="003028D6" w:rsidRDefault="00825859" w:rsidP="00663DB5">
      <w:pPr>
        <w:rPr>
          <w:lang w:val="en-GB"/>
        </w:rPr>
      </w:pPr>
      <m:oMathPara>
        <m:oMath>
          <m:f>
            <m:fPr>
              <m:ctrlPr>
                <w:rPr>
                  <w:rFonts w:ascii="Cambria Math" w:hAnsi="Cambria Math"/>
                  <w:i/>
                  <w:lang w:val="fr-FR"/>
                </w:rPr>
              </m:ctrlPr>
            </m:fPr>
            <m:num>
              <m:r>
                <w:rPr>
                  <w:rFonts w:ascii="Cambria Math" w:hAnsi="Cambria Math"/>
                  <w:lang w:val="fr-FR"/>
                </w:rPr>
                <m:t>dI</m:t>
              </m:r>
            </m:num>
            <m:den>
              <m:r>
                <w:rPr>
                  <w:rFonts w:ascii="Cambria Math" w:hAnsi="Cambria Math"/>
                  <w:lang w:val="fr-FR"/>
                </w:rPr>
                <m:t>d</m:t>
              </m:r>
              <m:rad>
                <m:radPr>
                  <m:degHide m:val="1"/>
                  <m:ctrlPr>
                    <w:rPr>
                      <w:rFonts w:ascii="Cambria Math" w:eastAsiaTheme="minorEastAsia" w:hAnsi="Cambria Math"/>
                      <w:i/>
                      <w:lang w:val="fr-FR"/>
                    </w:rPr>
                  </m:ctrlPr>
                </m:radPr>
                <m:deg/>
                <m:e>
                  <m:r>
                    <w:rPr>
                      <w:rFonts w:ascii="Cambria Math" w:eastAsiaTheme="minorEastAsia" w:hAnsi="Cambria Math"/>
                      <w:lang w:val="fr-FR"/>
                    </w:rPr>
                    <m:t>t</m:t>
                  </m:r>
                </m:e>
              </m:rad>
            </m:den>
          </m:f>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1</m:t>
              </m:r>
            </m:sub>
          </m:sSub>
          <m:r>
            <w:rPr>
              <w:rFonts w:ascii="Cambria Math" w:eastAsiaTheme="minorEastAsia" w:hAnsi="Cambria Math"/>
              <w:lang w:val="fr-FR"/>
            </w:rPr>
            <m:t>+2</m:t>
          </m:r>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2</m:t>
              </m:r>
            </m:sub>
          </m:sSub>
          <m:rad>
            <m:radPr>
              <m:degHide m:val="1"/>
              <m:ctrlPr>
                <w:rPr>
                  <w:rFonts w:ascii="Cambria Math" w:eastAsiaTheme="minorEastAsia" w:hAnsi="Cambria Math"/>
                  <w:i/>
                  <w:lang w:val="fr-FR"/>
                </w:rPr>
              </m:ctrlPr>
            </m:radPr>
            <m:deg/>
            <m:e>
              <m:r>
                <w:rPr>
                  <w:rFonts w:ascii="Cambria Math" w:eastAsiaTheme="minorEastAsia" w:hAnsi="Cambria Math"/>
                  <w:lang w:val="fr-FR"/>
                </w:rPr>
                <m:t xml:space="preserve">t </m:t>
              </m:r>
            </m:e>
          </m:rad>
          <m:r>
            <w:rPr>
              <w:rFonts w:ascii="Cambria Math" w:eastAsiaTheme="minorEastAsia" w:hAnsi="Cambria Math"/>
              <w:lang w:val="fr-FR"/>
            </w:rPr>
            <m:t xml:space="preserve">     and    </m:t>
          </m:r>
          <m:f>
            <m:fPr>
              <m:ctrlPr>
                <w:rPr>
                  <w:rFonts w:ascii="Cambria Math" w:hAnsi="Cambria Math"/>
                  <w:i/>
                  <w:lang w:val="fr-FR"/>
                </w:rPr>
              </m:ctrlPr>
            </m:fPr>
            <m:num>
              <m:r>
                <w:rPr>
                  <w:rFonts w:ascii="Cambria Math" w:hAnsi="Cambria Math"/>
                  <w:lang w:val="fr-FR"/>
                </w:rPr>
                <m:t>dI</m:t>
              </m:r>
            </m:num>
            <m:den>
              <m:r>
                <w:rPr>
                  <w:rFonts w:ascii="Cambria Math" w:hAnsi="Cambria Math"/>
                  <w:lang w:val="fr-FR"/>
                </w:rPr>
                <m:t>d</m:t>
              </m:r>
              <m:rad>
                <m:radPr>
                  <m:degHide m:val="1"/>
                  <m:ctrlPr>
                    <w:rPr>
                      <w:rFonts w:ascii="Cambria Math" w:eastAsiaTheme="minorEastAsia" w:hAnsi="Cambria Math"/>
                      <w:i/>
                      <w:lang w:val="fr-FR"/>
                    </w:rPr>
                  </m:ctrlPr>
                </m:radPr>
                <m:deg/>
                <m:e>
                  <m:r>
                    <w:rPr>
                      <w:rFonts w:ascii="Cambria Math" w:eastAsiaTheme="minorEastAsia" w:hAnsi="Cambria Math"/>
                      <w:lang w:val="fr-FR"/>
                    </w:rPr>
                    <m:t>t</m:t>
                  </m:r>
                </m:e>
              </m:rad>
            </m:den>
          </m:f>
          <m:r>
            <w:rPr>
              <w:rFonts w:ascii="Cambria Math" w:hAnsi="Cambria Math"/>
              <w:lang w:val="en-GB"/>
            </w:rPr>
            <m:t xml:space="preserve">≅ </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i</m:t>
                  </m:r>
                  <m:r>
                    <w:rPr>
                      <w:rFonts w:ascii="Cambria Math" w:hAnsi="Cambria Math"/>
                      <w:lang w:val="en-GB"/>
                    </w:rPr>
                    <m:t>+1</m:t>
                  </m:r>
                </m:sub>
              </m:sSub>
              <m:r>
                <w:rPr>
                  <w:rFonts w:ascii="Cambria Math" w:hAnsi="Cambria Math"/>
                  <w:lang w:val="en-GB"/>
                </w:rPr>
                <m:t>-</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i</m:t>
                  </m:r>
                </m:sub>
              </m:sSub>
            </m:num>
            <m:den>
              <m:rad>
                <m:radPr>
                  <m:degHide m:val="1"/>
                  <m:ctrlPr>
                    <w:rPr>
                      <w:rFonts w:ascii="Cambria Math" w:hAnsi="Cambria Math"/>
                      <w:i/>
                      <w:lang w:val="fr-FR"/>
                    </w:rPr>
                  </m:ctrlPr>
                </m:radPr>
                <m:deg/>
                <m:e>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i</m:t>
                      </m:r>
                      <m:r>
                        <w:rPr>
                          <w:rFonts w:ascii="Cambria Math" w:hAnsi="Cambria Math"/>
                          <w:lang w:val="en-GB"/>
                        </w:rPr>
                        <m:t>+1</m:t>
                      </m:r>
                    </m:sub>
                  </m:sSub>
                </m:e>
              </m:rad>
              <m:r>
                <w:rPr>
                  <w:rFonts w:ascii="Cambria Math" w:hAnsi="Cambria Math"/>
                  <w:lang w:val="en-GB"/>
                </w:rPr>
                <m:t>-</m:t>
              </m:r>
              <m:rad>
                <m:radPr>
                  <m:degHide m:val="1"/>
                  <m:ctrlPr>
                    <w:rPr>
                      <w:rFonts w:ascii="Cambria Math" w:hAnsi="Cambria Math"/>
                      <w:i/>
                      <w:lang w:val="fr-FR"/>
                    </w:rPr>
                  </m:ctrlPr>
                </m:radPr>
                <m:deg/>
                <m:e>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i</m:t>
                      </m:r>
                    </m:sub>
                  </m:sSub>
                </m:e>
              </m:rad>
            </m:den>
          </m:f>
        </m:oMath>
      </m:oMathPara>
    </w:p>
    <w:p w14:paraId="01F98722" w14:textId="77777777" w:rsidR="005F6639" w:rsidRDefault="00FF219D">
      <w:proofErr w:type="gramStart"/>
      <w:r>
        <w:t>with</w:t>
      </w:r>
      <w:proofErr w:type="gramEnd"/>
      <w:r>
        <w:t xml:space="preserve"> </w:t>
      </w:r>
      <w:proofErr w:type="spellStart"/>
      <w:r>
        <w:t>i</w:t>
      </w:r>
      <w:proofErr w:type="spellEnd"/>
      <w:r>
        <w:t xml:space="preserve"> the time step at which the measure is taken, </w:t>
      </w:r>
      <w:r w:rsidR="003028D6">
        <w:t xml:space="preserve">elapsed </w:t>
      </w:r>
      <w:r>
        <w:t xml:space="preserve">I is the infiltrated length (mm), t </w:t>
      </w:r>
      <w:r w:rsidR="003028D6">
        <w:t xml:space="preserve">elapsed </w:t>
      </w:r>
      <w:r w:rsidR="00B90977">
        <w:t>time and the corresponding √t is calculated as the geometric mean:</w:t>
      </w:r>
    </w:p>
    <w:p w14:paraId="5CC1DE18" w14:textId="77777777" w:rsidR="000E361D" w:rsidRPr="000F0F62" w:rsidRDefault="00825859" w:rsidP="000E361D">
      <w:pPr>
        <w:rPr>
          <w:rFonts w:eastAsiaTheme="minorEastAsia"/>
          <w:lang w:val="fr-FR"/>
        </w:rPr>
      </w:pPr>
      <m:oMathPara>
        <m:oMath>
          <m:rad>
            <m:radPr>
              <m:degHide m:val="1"/>
              <m:ctrlPr>
                <w:rPr>
                  <w:rFonts w:ascii="Cambria Math" w:eastAsiaTheme="minorEastAsia" w:hAnsi="Cambria Math"/>
                  <w:i/>
                  <w:lang w:val="fr-FR"/>
                </w:rPr>
              </m:ctrlPr>
            </m:radPr>
            <m:deg/>
            <m:e>
              <m:r>
                <w:rPr>
                  <w:rFonts w:ascii="Cambria Math" w:eastAsiaTheme="minorEastAsia" w:hAnsi="Cambria Math"/>
                  <w:lang w:val="fr-FR"/>
                </w:rPr>
                <m:t>t</m:t>
              </m:r>
            </m:e>
          </m:rad>
          <m:r>
            <w:rPr>
              <w:rFonts w:ascii="Cambria Math" w:hAnsi="Cambria Math"/>
              <w:lang w:val="fr-FR"/>
            </w:rPr>
            <m:t xml:space="preserve">= </m:t>
          </m:r>
          <m:sSup>
            <m:sSupPr>
              <m:ctrlPr>
                <w:rPr>
                  <w:rFonts w:ascii="Cambria Math" w:hAnsi="Cambria Math"/>
                  <w:i/>
                  <w:lang w:val="fr-FR"/>
                </w:rPr>
              </m:ctrlPr>
            </m:sSupPr>
            <m:e>
              <m:d>
                <m:dPr>
                  <m:begChr m:val="["/>
                  <m:endChr m:val="]"/>
                  <m:ctrlPr>
                    <w:rPr>
                      <w:rFonts w:ascii="Cambria Math" w:hAnsi="Cambria Math"/>
                      <w:i/>
                      <w:lang w:val="fr-FR"/>
                    </w:rPr>
                  </m:ctrlPr>
                </m:dPr>
                <m:e>
                  <m:rad>
                    <m:radPr>
                      <m:degHide m:val="1"/>
                      <m:ctrlPr>
                        <w:rPr>
                          <w:rFonts w:ascii="Cambria Math" w:hAnsi="Cambria Math"/>
                          <w:i/>
                          <w:lang w:val="fr-FR"/>
                        </w:rPr>
                      </m:ctrlPr>
                    </m:radPr>
                    <m:deg/>
                    <m:e>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i</m:t>
                          </m:r>
                        </m:sub>
                      </m:s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i+1</m:t>
                          </m:r>
                        </m:sub>
                      </m:sSub>
                    </m:e>
                  </m:rad>
                  <m:r>
                    <w:rPr>
                      <w:rFonts w:ascii="Cambria Math" w:hAnsi="Cambria Math"/>
                      <w:lang w:val="fr-FR"/>
                    </w:rPr>
                    <m:t xml:space="preserve"> </m:t>
                  </m:r>
                </m:e>
              </m:d>
            </m:e>
            <m:sup>
              <m:f>
                <m:fPr>
                  <m:type m:val="skw"/>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sup>
          </m:sSup>
        </m:oMath>
      </m:oMathPara>
    </w:p>
    <w:p w14:paraId="14722826" w14:textId="77777777" w:rsidR="000F0F62" w:rsidRPr="000F0F62" w:rsidRDefault="000F0F62" w:rsidP="00975315">
      <w:pPr>
        <w:pStyle w:val="Titre2"/>
      </w:pPr>
      <w:bookmarkStart w:id="117" w:name="_Toc448850399"/>
      <w:r w:rsidRPr="000F0F62">
        <w:t>Materials</w:t>
      </w:r>
      <w:r>
        <w:t xml:space="preserve"> &amp; infiltrometer description</w:t>
      </w:r>
      <w:bookmarkEnd w:id="117"/>
    </w:p>
    <w:p w14:paraId="7A7AF3B9" w14:textId="77777777" w:rsidR="000F0F62" w:rsidRDefault="000F0F62" w:rsidP="000F0F62">
      <w:pPr>
        <w:pStyle w:val="Paragraphedeliste"/>
        <w:numPr>
          <w:ilvl w:val="0"/>
          <w:numId w:val="27"/>
        </w:numPr>
      </w:pPr>
      <w:r>
        <w:t>Disk</w:t>
      </w:r>
      <w:r>
        <w:rPr>
          <w:rStyle w:val="Appelnotedebasdep"/>
        </w:rPr>
        <w:footnoteReference w:id="2"/>
      </w:r>
      <w:r>
        <w:t xml:space="preserve"> (steel) (</w:t>
      </w:r>
      <w:r w:rsidRPr="00A4118A">
        <w:rPr>
          <w:b/>
        </w:rPr>
        <w:t>D</w:t>
      </w:r>
      <w:r>
        <w:t>) and membrane (</w:t>
      </w:r>
      <w:r w:rsidRPr="00A4118A">
        <w:rPr>
          <w:b/>
        </w:rPr>
        <w:t>A</w:t>
      </w:r>
      <w:r>
        <w:t xml:space="preserve">) </w:t>
      </w:r>
    </w:p>
    <w:p w14:paraId="59E4E9B4" w14:textId="77777777" w:rsidR="000F0F62" w:rsidRDefault="000F0F62" w:rsidP="000F0F62">
      <w:pPr>
        <w:pStyle w:val="Paragraphedeliste"/>
        <w:numPr>
          <w:ilvl w:val="0"/>
          <w:numId w:val="27"/>
        </w:numPr>
      </w:pPr>
      <w:r>
        <w:t>Graduated water reservoir (</w:t>
      </w:r>
      <w:r w:rsidRPr="00A4118A">
        <w:rPr>
          <w:b/>
        </w:rPr>
        <w:t>RA</w:t>
      </w:r>
      <w:r>
        <w:t>)</w:t>
      </w:r>
    </w:p>
    <w:p w14:paraId="3DE69501" w14:textId="77777777" w:rsidR="000F0F62" w:rsidRDefault="000F0F62" w:rsidP="000F0F62">
      <w:pPr>
        <w:pStyle w:val="Paragraphedeliste"/>
        <w:numPr>
          <w:ilvl w:val="0"/>
          <w:numId w:val="27"/>
        </w:numPr>
      </w:pPr>
      <w:r>
        <w:t xml:space="preserve">Stopper </w:t>
      </w:r>
      <w:r w:rsidRPr="00A4118A">
        <w:rPr>
          <w:i/>
        </w:rPr>
        <w:t>(</w:t>
      </w:r>
      <w:proofErr w:type="spellStart"/>
      <w:r w:rsidRPr="00A4118A">
        <w:rPr>
          <w:i/>
        </w:rPr>
        <w:t>pince</w:t>
      </w:r>
      <w:proofErr w:type="spellEnd"/>
      <w:r w:rsidRPr="00A4118A">
        <w:rPr>
          <w:i/>
        </w:rPr>
        <w:t xml:space="preserve"> de Mohr)</w:t>
      </w:r>
    </w:p>
    <w:p w14:paraId="51EF0F72" w14:textId="77777777" w:rsidR="000F0F62" w:rsidRPr="002E695F" w:rsidRDefault="000F0F62" w:rsidP="000F0F62">
      <w:pPr>
        <w:pStyle w:val="Paragraphedeliste"/>
        <w:numPr>
          <w:ilvl w:val="0"/>
          <w:numId w:val="27"/>
        </w:numPr>
      </w:pPr>
      <w:r>
        <w:t>Suction control tube (</w:t>
      </w:r>
      <w:r w:rsidRPr="00A4118A">
        <w:rPr>
          <w:b/>
        </w:rPr>
        <w:t>B</w:t>
      </w:r>
      <w:r>
        <w:t xml:space="preserve">) linked to a </w:t>
      </w:r>
      <w:proofErr w:type="spellStart"/>
      <w:r>
        <w:t>mariotte</w:t>
      </w:r>
      <w:proofErr w:type="spellEnd"/>
      <w:r>
        <w:t xml:space="preserve"> tube (</w:t>
      </w:r>
      <w:r w:rsidRPr="00A4118A">
        <w:rPr>
          <w:b/>
        </w:rPr>
        <w:t>VM</w:t>
      </w:r>
      <w:r>
        <w:t>) via bubble chamber</w:t>
      </w:r>
    </w:p>
    <w:p w14:paraId="5B305836" w14:textId="77777777" w:rsidR="000F0F62" w:rsidRPr="000E361D" w:rsidRDefault="000F0F62" w:rsidP="000F0F62">
      <w:pPr>
        <w:jc w:val="center"/>
        <w:rPr>
          <w:lang w:val="fr-FR"/>
        </w:rPr>
      </w:pPr>
      <w:r>
        <w:rPr>
          <w:noProof/>
          <w:lang w:val="fr-FR" w:eastAsia="fr-FR"/>
        </w:rPr>
        <w:drawing>
          <wp:inline distT="0" distB="0" distL="0" distR="0" wp14:anchorId="4C1F02C3" wp14:editId="5CB9DF09">
            <wp:extent cx="1527062" cy="261597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28175" cy="2617885"/>
                    </a:xfrm>
                    <a:prstGeom prst="rect">
                      <a:avLst/>
                    </a:prstGeom>
                  </pic:spPr>
                </pic:pic>
              </a:graphicData>
            </a:graphic>
          </wp:inline>
        </w:drawing>
      </w:r>
      <w:r w:rsidRPr="000E361D">
        <w:rPr>
          <w:noProof/>
          <w:lang w:val="fr-FR" w:eastAsia="fr-FR"/>
        </w:rPr>
        <w:t xml:space="preserve"> </w:t>
      </w:r>
      <w:r>
        <w:rPr>
          <w:noProof/>
          <w:lang w:val="fr-FR" w:eastAsia="fr-FR"/>
        </w:rPr>
        <w:drawing>
          <wp:inline distT="0" distB="0" distL="0" distR="0" wp14:anchorId="61AE4132" wp14:editId="75080EB3">
            <wp:extent cx="2374997" cy="2639834"/>
            <wp:effectExtent l="0" t="0" r="635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11374" b="21574"/>
                    <a:stretch/>
                  </pic:blipFill>
                  <pic:spPr bwMode="auto">
                    <a:xfrm>
                      <a:off x="0" y="0"/>
                      <a:ext cx="2379207" cy="2644514"/>
                    </a:xfrm>
                    <a:prstGeom prst="rect">
                      <a:avLst/>
                    </a:prstGeom>
                    <a:ln>
                      <a:noFill/>
                    </a:ln>
                    <a:extLst>
                      <a:ext uri="{53640926-AAD7-44D8-BBD7-CCE9431645EC}">
                        <a14:shadowObscured xmlns:a14="http://schemas.microsoft.com/office/drawing/2010/main"/>
                      </a:ext>
                    </a:extLst>
                  </pic:spPr>
                </pic:pic>
              </a:graphicData>
            </a:graphic>
          </wp:inline>
        </w:drawing>
      </w:r>
    </w:p>
    <w:p w14:paraId="68B4FA9D" w14:textId="77777777" w:rsidR="000F0F62" w:rsidRPr="000E361D" w:rsidRDefault="000F0F62" w:rsidP="000F0F62">
      <w:pPr>
        <w:jc w:val="center"/>
        <w:rPr>
          <w:lang w:val="fr-FR"/>
        </w:rPr>
      </w:pPr>
      <w:r w:rsidRPr="00663DB5">
        <w:rPr>
          <w:lang w:val="fr-FR"/>
        </w:rPr>
        <w:t>Mini-</w:t>
      </w:r>
      <w:proofErr w:type="spellStart"/>
      <w:r w:rsidRPr="00663DB5">
        <w:rPr>
          <w:lang w:val="fr-FR"/>
        </w:rPr>
        <w:t>disk</w:t>
      </w:r>
      <w:proofErr w:type="spellEnd"/>
      <w:r w:rsidRPr="00663DB5">
        <w:rPr>
          <w:lang w:val="fr-FR"/>
        </w:rPr>
        <w:t xml:space="preserve"> infiltrometer (</w:t>
      </w:r>
      <w:proofErr w:type="spellStart"/>
      <w:r w:rsidRPr="00663DB5">
        <w:rPr>
          <w:lang w:val="fr-FR"/>
        </w:rPr>
        <w:t>Winterer</w:t>
      </w:r>
      <w:proofErr w:type="spellEnd"/>
      <w:r w:rsidRPr="00663DB5">
        <w:rPr>
          <w:lang w:val="fr-FR"/>
        </w:rPr>
        <w:t xml:space="preserve">, 2011; Coquet et </w:t>
      </w:r>
      <w:proofErr w:type="gramStart"/>
      <w:r w:rsidRPr="00663DB5">
        <w:rPr>
          <w:lang w:val="fr-FR"/>
        </w:rPr>
        <w:t>al.,</w:t>
      </w:r>
      <w:proofErr w:type="gramEnd"/>
      <w:r w:rsidRPr="00663DB5">
        <w:rPr>
          <w:lang w:val="fr-FR"/>
        </w:rPr>
        <w:t xml:space="preserve"> 2000)</w:t>
      </w:r>
    </w:p>
    <w:p w14:paraId="01FF4190" w14:textId="77777777" w:rsidR="000F0F62" w:rsidRPr="000F0F62" w:rsidRDefault="000F0F62" w:rsidP="000E361D">
      <w:pPr>
        <w:rPr>
          <w:lang w:val="fr-FR"/>
        </w:rPr>
        <w:sectPr w:rsidR="000F0F62" w:rsidRPr="000F0F62" w:rsidSect="00161130">
          <w:pgSz w:w="11906" w:h="16838"/>
          <w:pgMar w:top="1417" w:right="1417" w:bottom="1417" w:left="1417" w:header="708" w:footer="708" w:gutter="0"/>
          <w:cols w:space="708"/>
          <w:docGrid w:linePitch="360"/>
        </w:sectPr>
      </w:pPr>
    </w:p>
    <w:p w14:paraId="3882F3B3" w14:textId="77777777" w:rsidR="00F2438B" w:rsidRPr="0036381C" w:rsidRDefault="00F2438B" w:rsidP="00F2438B">
      <w:pPr>
        <w:rPr>
          <w:i/>
          <w:sz w:val="20"/>
          <w:lang w:val="fr-FR"/>
        </w:rPr>
      </w:pPr>
      <w:r w:rsidRPr="0036381C">
        <w:rPr>
          <w:i/>
          <w:sz w:val="20"/>
          <w:lang w:val="fr-FR"/>
        </w:rPr>
        <w:lastRenderedPageBreak/>
        <w:t>« L’</w:t>
      </w:r>
      <w:proofErr w:type="spellStart"/>
      <w:r w:rsidRPr="0036381C">
        <w:rPr>
          <w:i/>
          <w:sz w:val="20"/>
          <w:lang w:val="fr-FR"/>
        </w:rPr>
        <w:t>infiltromètre</w:t>
      </w:r>
      <w:proofErr w:type="spellEnd"/>
      <w:r w:rsidRPr="0036381C">
        <w:rPr>
          <w:i/>
          <w:sz w:val="20"/>
          <w:lang w:val="fr-FR"/>
        </w:rPr>
        <w:t xml:space="preserve"> est constitué d'un disque creux (D) muni d'une membrane (M) à sa base en contact avec le sol. Le disque est alimenté en eau par un réservoir (RA) gradué, amovible et fermé à sa partie supérieure par une pince de </w:t>
      </w:r>
      <w:proofErr w:type="spellStart"/>
      <w:r w:rsidRPr="0036381C">
        <w:rPr>
          <w:i/>
          <w:sz w:val="20"/>
          <w:lang w:val="fr-FR"/>
        </w:rPr>
        <w:t>Mohr</w:t>
      </w:r>
      <w:proofErr w:type="spellEnd"/>
      <w:r w:rsidRPr="0036381C">
        <w:rPr>
          <w:i/>
          <w:sz w:val="20"/>
          <w:lang w:val="fr-FR"/>
        </w:rPr>
        <w:t xml:space="preserve"> (Figure </w:t>
      </w:r>
      <w:proofErr w:type="spellStart"/>
      <w:r w:rsidRPr="0036381C">
        <w:rPr>
          <w:i/>
          <w:sz w:val="20"/>
          <w:lang w:val="fr-FR"/>
        </w:rPr>
        <w:t>above</w:t>
      </w:r>
      <w:proofErr w:type="spellEnd"/>
      <w:r w:rsidRPr="0036381C">
        <w:rPr>
          <w:i/>
          <w:sz w:val="20"/>
          <w:lang w:val="fr-FR"/>
        </w:rPr>
        <w:t xml:space="preserve">). L’entrée de l'air dans le réservoir d'alimentation se fait par un tube (B) relié à un vase de Mariotte (VM) permettant de régler le potentiel de l'eau au niveau de la surface du sol. </w:t>
      </w:r>
      <w:r w:rsidRPr="0036381C">
        <w:rPr>
          <w:i/>
          <w:sz w:val="20"/>
          <w:u w:val="single"/>
          <w:lang w:val="fr-FR"/>
        </w:rPr>
        <w:t>Pour que l'eau quitte l'</w:t>
      </w:r>
      <w:proofErr w:type="spellStart"/>
      <w:r w:rsidRPr="0036381C">
        <w:rPr>
          <w:i/>
          <w:sz w:val="20"/>
          <w:u w:val="single"/>
          <w:lang w:val="fr-FR"/>
        </w:rPr>
        <w:t>infiltromètre</w:t>
      </w:r>
      <w:proofErr w:type="spellEnd"/>
      <w:r w:rsidRPr="0036381C">
        <w:rPr>
          <w:i/>
          <w:sz w:val="20"/>
          <w:u w:val="single"/>
          <w:lang w:val="fr-FR"/>
        </w:rPr>
        <w:t xml:space="preserve"> et s'infiltre dans le sol, elle doit </w:t>
      </w:r>
      <w:r w:rsidRPr="0036381C">
        <w:rPr>
          <w:rFonts w:hint="eastAsia"/>
          <w:i/>
          <w:sz w:val="20"/>
          <w:u w:val="single"/>
          <w:lang w:val="fr-FR"/>
        </w:rPr>
        <w:t>ê</w:t>
      </w:r>
      <w:r w:rsidRPr="0036381C">
        <w:rPr>
          <w:i/>
          <w:sz w:val="20"/>
          <w:u w:val="single"/>
          <w:lang w:val="fr-FR"/>
        </w:rPr>
        <w:t>tre remplacée dans le réservoir d'alimentation par un volume identique d'air. Cet air transite à travers le vase de Mariotte de A jusqu'à B. L’air entre dans le vase de Mariotte par le tube A à la pression atmosphérique</w:t>
      </w:r>
      <w:r w:rsidRPr="0036381C">
        <w:rPr>
          <w:i/>
          <w:sz w:val="20"/>
          <w:lang w:val="fr-FR"/>
        </w:rPr>
        <w:t xml:space="preserve">. Les bulles d'air ainsi formées à la base du tube A remontent dans le vase de Mariotte et rejoignent le volume d'air contenu dans celui-ci. Lors de l'infiltration de l'eau, l'air quitte le vase de Mariotte par le tube B à la pression pair VM pour rejoindre le réservoir d'alimentation. </w:t>
      </w:r>
      <w:r w:rsidRPr="0036381C">
        <w:rPr>
          <w:i/>
          <w:sz w:val="20"/>
          <w:highlight w:val="yellow"/>
          <w:lang w:val="fr-FR"/>
        </w:rPr>
        <w:t>L’eau située juste à la sortie du tube B a donc une pression égale à celle de l'air qui sort du tube</w:t>
      </w:r>
      <w:r w:rsidRPr="0036381C">
        <w:rPr>
          <w:i/>
          <w:sz w:val="20"/>
          <w:lang w:val="fr-FR"/>
        </w:rPr>
        <w:t>, si l'on néglige l'effet de la tension superficielle de l'eau dans l'air à la sortie de ce tube (remarque valable aussi pour le tube A).</w:t>
      </w:r>
    </w:p>
    <w:p w14:paraId="12CBF153" w14:textId="77777777" w:rsidR="00F2438B" w:rsidRPr="0036381C" w:rsidRDefault="00F2438B" w:rsidP="00F2438B">
      <w:pPr>
        <w:rPr>
          <w:i/>
          <w:sz w:val="20"/>
          <w:lang w:val="fr-FR"/>
        </w:rPr>
      </w:pPr>
      <w:r w:rsidRPr="0036381C">
        <w:rPr>
          <w:i/>
          <w:sz w:val="20"/>
          <w:lang w:val="fr-FR"/>
        </w:rPr>
        <w:t>Si l'on exprime les pressions en unité de hauteur de colonne d'eau, un potentiel de l'eau h</w:t>
      </w:r>
      <w:r w:rsidRPr="0036381C">
        <w:rPr>
          <w:i/>
          <w:sz w:val="20"/>
          <w:vertAlign w:val="subscript"/>
          <w:lang w:val="fr-FR"/>
        </w:rPr>
        <w:t>0</w:t>
      </w:r>
      <w:r w:rsidRPr="0036381C">
        <w:rPr>
          <w:i/>
          <w:sz w:val="20"/>
          <w:lang w:val="fr-FR"/>
        </w:rPr>
        <w:t xml:space="preserve"> à la sortie de l'</w:t>
      </w:r>
      <w:proofErr w:type="spellStart"/>
      <w:r w:rsidRPr="0036381C">
        <w:rPr>
          <w:i/>
          <w:sz w:val="20"/>
          <w:lang w:val="fr-FR"/>
        </w:rPr>
        <w:t>infiltromètre</w:t>
      </w:r>
      <w:proofErr w:type="spellEnd"/>
      <w:r w:rsidRPr="0036381C">
        <w:rPr>
          <w:i/>
          <w:sz w:val="20"/>
          <w:lang w:val="fr-FR"/>
        </w:rPr>
        <w:t>: h</w:t>
      </w:r>
      <w:r w:rsidRPr="0036381C">
        <w:rPr>
          <w:i/>
          <w:sz w:val="20"/>
          <w:vertAlign w:val="subscript"/>
          <w:lang w:val="fr-FR"/>
        </w:rPr>
        <w:t>0</w:t>
      </w:r>
      <w:r w:rsidRPr="0036381C">
        <w:rPr>
          <w:i/>
          <w:sz w:val="20"/>
          <w:lang w:val="fr-FR"/>
        </w:rPr>
        <w:t>=h</w:t>
      </w:r>
      <w:r w:rsidRPr="0036381C">
        <w:rPr>
          <w:i/>
          <w:sz w:val="20"/>
          <w:vertAlign w:val="subscript"/>
          <w:lang w:val="fr-FR"/>
        </w:rPr>
        <w:t>2</w:t>
      </w:r>
      <w:r w:rsidRPr="0036381C">
        <w:rPr>
          <w:i/>
          <w:sz w:val="20"/>
          <w:lang w:val="fr-FR"/>
        </w:rPr>
        <w:t>-h</w:t>
      </w:r>
      <w:r w:rsidRPr="0036381C">
        <w:rPr>
          <w:i/>
          <w:sz w:val="20"/>
          <w:vertAlign w:val="subscript"/>
          <w:lang w:val="fr-FR"/>
        </w:rPr>
        <w:t>1</w:t>
      </w:r>
      <w:r w:rsidRPr="0036381C">
        <w:rPr>
          <w:i/>
          <w:sz w:val="20"/>
          <w:lang w:val="fr-FR"/>
        </w:rPr>
        <w:t xml:space="preserve">. </w:t>
      </w:r>
      <w:commentRangeStart w:id="118"/>
      <w:r w:rsidRPr="0036381C">
        <w:rPr>
          <w:i/>
          <w:sz w:val="20"/>
          <w:highlight w:val="yellow"/>
          <w:lang w:val="fr-FR"/>
        </w:rPr>
        <w:t xml:space="preserve">Ce dispositif permet donc de contrôler et maintenir la pression de l'eau à l'interface </w:t>
      </w:r>
      <w:proofErr w:type="spellStart"/>
      <w:r w:rsidRPr="0036381C">
        <w:rPr>
          <w:i/>
          <w:sz w:val="20"/>
          <w:highlight w:val="yellow"/>
          <w:lang w:val="fr-FR"/>
        </w:rPr>
        <w:t>infiltromètre</w:t>
      </w:r>
      <w:proofErr w:type="spellEnd"/>
      <w:r w:rsidRPr="0036381C">
        <w:rPr>
          <w:i/>
          <w:sz w:val="20"/>
          <w:highlight w:val="yellow"/>
          <w:lang w:val="fr-FR"/>
        </w:rPr>
        <w:t>/sol</w:t>
      </w:r>
      <w:commentRangeEnd w:id="118"/>
      <w:r w:rsidRPr="0036381C">
        <w:rPr>
          <w:rStyle w:val="Marquedecommentaire"/>
          <w:i/>
          <w:sz w:val="14"/>
        </w:rPr>
        <w:commentReference w:id="118"/>
      </w:r>
      <w:r w:rsidRPr="0036381C">
        <w:rPr>
          <w:i/>
          <w:sz w:val="20"/>
          <w:lang w:val="fr-FR"/>
        </w:rPr>
        <w:t>. Dans la pratique, la hauteur h</w:t>
      </w:r>
      <w:r w:rsidRPr="0036381C">
        <w:rPr>
          <w:i/>
          <w:sz w:val="20"/>
          <w:vertAlign w:val="subscript"/>
          <w:lang w:val="fr-FR"/>
        </w:rPr>
        <w:t>2</w:t>
      </w:r>
      <w:r w:rsidRPr="0036381C">
        <w:rPr>
          <w:i/>
          <w:sz w:val="20"/>
          <w:lang w:val="fr-FR"/>
        </w:rPr>
        <w:t xml:space="preserve"> est déterminée en remontant le tube A jusqu'à ce que l'eau coule à travers la membrane. On a alors h</w:t>
      </w:r>
      <w:r w:rsidRPr="0036381C">
        <w:rPr>
          <w:i/>
          <w:sz w:val="20"/>
          <w:vertAlign w:val="subscript"/>
          <w:lang w:val="fr-FR"/>
        </w:rPr>
        <w:t>0</w:t>
      </w:r>
      <w:r w:rsidRPr="0036381C">
        <w:rPr>
          <w:i/>
          <w:sz w:val="20"/>
          <w:lang w:val="fr-FR"/>
        </w:rPr>
        <w:t xml:space="preserve"> = 0 et h</w:t>
      </w:r>
      <w:r w:rsidRPr="0036381C">
        <w:rPr>
          <w:i/>
          <w:sz w:val="20"/>
          <w:vertAlign w:val="subscript"/>
          <w:lang w:val="fr-FR"/>
        </w:rPr>
        <w:t>1</w:t>
      </w:r>
      <w:r w:rsidRPr="0036381C">
        <w:rPr>
          <w:i/>
          <w:sz w:val="20"/>
          <w:lang w:val="fr-FR"/>
        </w:rPr>
        <w:t xml:space="preserve"> = h</w:t>
      </w:r>
      <w:r w:rsidRPr="0036381C">
        <w:rPr>
          <w:i/>
          <w:sz w:val="20"/>
          <w:vertAlign w:val="subscript"/>
          <w:lang w:val="fr-FR"/>
        </w:rPr>
        <w:t>2</w:t>
      </w:r>
      <w:r w:rsidRPr="0036381C">
        <w:rPr>
          <w:i/>
          <w:sz w:val="20"/>
          <w:lang w:val="fr-FR"/>
        </w:rPr>
        <w:t>. Le tube A est alors rabaissé de la distance correspondant au potentiel h</w:t>
      </w:r>
      <w:r w:rsidRPr="0036381C">
        <w:rPr>
          <w:i/>
          <w:sz w:val="20"/>
          <w:vertAlign w:val="subscript"/>
          <w:lang w:val="fr-FR"/>
        </w:rPr>
        <w:t>0</w:t>
      </w:r>
      <w:r w:rsidRPr="0036381C">
        <w:rPr>
          <w:i/>
          <w:sz w:val="20"/>
          <w:lang w:val="fr-FR"/>
        </w:rPr>
        <w:t xml:space="preserve"> désiré. La membrane du disque doit avoir un potentiel d'entrée d'air bien inférieur à -25cm tout en ayant une résistance hydraulique négligeable devant celle du sol » (Coquet et </w:t>
      </w:r>
      <w:proofErr w:type="gramStart"/>
      <w:r w:rsidRPr="0036381C">
        <w:rPr>
          <w:i/>
          <w:sz w:val="20"/>
          <w:lang w:val="fr-FR"/>
        </w:rPr>
        <w:t>al.,</w:t>
      </w:r>
      <w:proofErr w:type="gramEnd"/>
      <w:r w:rsidRPr="0036381C">
        <w:rPr>
          <w:i/>
          <w:sz w:val="20"/>
          <w:lang w:val="fr-FR"/>
        </w:rPr>
        <w:t xml:space="preserve"> 2000).</w:t>
      </w:r>
    </w:p>
    <w:p w14:paraId="34F5B8B9" w14:textId="77777777" w:rsidR="00F2438B" w:rsidRDefault="00F2438B">
      <w:pPr>
        <w:rPr>
          <w:i/>
          <w:sz w:val="20"/>
          <w:lang w:val="fr-FR"/>
        </w:rPr>
      </w:pPr>
      <w:r w:rsidRPr="0036381C">
        <w:rPr>
          <w:i/>
          <w:sz w:val="20"/>
          <w:lang w:val="fr-FR"/>
        </w:rPr>
        <w:t xml:space="preserve">Trois diamètres de disque sont disponibles pour faire les mesures : 250mm, 80mm et 48,5mm. Nous avons choisi </w:t>
      </w:r>
      <w:r w:rsidRPr="0036381C">
        <w:rPr>
          <w:i/>
          <w:sz w:val="20"/>
          <w:u w:val="single"/>
          <w:lang w:val="fr-FR"/>
        </w:rPr>
        <w:t>d’utiliser le disque de diamètre 250mm</w:t>
      </w:r>
      <w:r w:rsidRPr="0036381C">
        <w:rPr>
          <w:i/>
          <w:sz w:val="20"/>
          <w:lang w:val="fr-FR"/>
        </w:rPr>
        <w:t xml:space="preserve"> dans le but d’avoir une surface la plus grande possible. </w:t>
      </w:r>
      <w:r w:rsidRPr="0036381C">
        <w:rPr>
          <w:i/>
          <w:sz w:val="20"/>
          <w:u w:val="single"/>
          <w:lang w:val="fr-FR"/>
        </w:rPr>
        <w:t>Trois potentiels sont appliqués (-7, -3 et -1,5cm) dans les parcelles en labour pour obtenir les courbes de rétention.</w:t>
      </w:r>
      <w:r w:rsidRPr="0036381C">
        <w:rPr>
          <w:i/>
          <w:sz w:val="20"/>
          <w:lang w:val="fr-FR"/>
        </w:rPr>
        <w:t xml:space="preserve"> Pour les parcelles en TCSL et en SD, les mesures d’infiltration sont faites au potentiel -3cm (Annexe 1 : feuille de terrain TRIMS). »</w:t>
      </w:r>
    </w:p>
    <w:p w14:paraId="51BC5431" w14:textId="77777777" w:rsidR="00975315" w:rsidRDefault="00975315">
      <w:pPr>
        <w:rPr>
          <w:i/>
          <w:sz w:val="20"/>
          <w:lang w:val="fr-FR"/>
        </w:rPr>
      </w:pPr>
      <w:r>
        <w:rPr>
          <w:i/>
          <w:sz w:val="20"/>
          <w:lang w:val="fr-FR"/>
        </w:rPr>
        <w:br w:type="page"/>
      </w:r>
    </w:p>
    <w:p w14:paraId="40F6C47A" w14:textId="77777777" w:rsidR="00975315" w:rsidRPr="000F0F62" w:rsidRDefault="00975315" w:rsidP="00975315">
      <w:pPr>
        <w:pStyle w:val="Titre2"/>
      </w:pPr>
      <w:bookmarkStart w:id="119" w:name="_Toc448850400"/>
      <w:r>
        <w:lastRenderedPageBreak/>
        <w:t>Methodology for K and S Determination</w:t>
      </w:r>
      <w:bookmarkEnd w:id="119"/>
    </w:p>
    <w:p w14:paraId="55DC4CA4" w14:textId="77777777" w:rsidR="00975315" w:rsidRDefault="00975315">
      <w:r>
        <w:t xml:space="preserve">Use of the disk infiltrometer assumes that measurements will be taken during transient flow conditions and that flow conditions are adequately represented by the two parameter equation and its differentiated linearization as described by </w:t>
      </w:r>
      <w:proofErr w:type="spellStart"/>
      <w:r>
        <w:t>Vandervaere</w:t>
      </w:r>
      <w:proofErr w:type="spellEnd"/>
      <w:r>
        <w:t xml:space="preserve"> et al. (2000). The following flowchart</w:t>
      </w:r>
      <w:r w:rsidR="006E3629">
        <w:t xml:space="preserve"> describes the first part of the test (i.e. Determining dominant flow conditions), which is required before completing a full data set with accurate K and S estimations. </w:t>
      </w:r>
      <w:r>
        <w:t xml:space="preserve"> </w:t>
      </w:r>
    </w:p>
    <w:p w14:paraId="7F7524FD" w14:textId="77777777" w:rsidR="000F0F62" w:rsidRDefault="00F2438B" w:rsidP="000E361D">
      <w:r>
        <w:object w:dxaOrig="14145" w:dyaOrig="6706" w14:anchorId="5128ECAD">
          <v:shape id="_x0000_i1029" type="#_x0000_t75" style="width:698.75pt;height:331.6pt" o:ole="">
            <v:imagedata r:id="rId48" o:title=""/>
          </v:shape>
          <o:OLEObject Type="Embed" ProgID="Visio.Drawing.15" ShapeID="_x0000_i1029" DrawAspect="Content" ObjectID="_1526896374" r:id="rId49"/>
        </w:object>
      </w:r>
    </w:p>
    <w:p w14:paraId="4C18EFF3" w14:textId="77777777" w:rsidR="006E3629" w:rsidRDefault="006E3629" w:rsidP="006E3629">
      <w:pPr>
        <w:rPr>
          <w:lang w:val="en-GB"/>
        </w:rPr>
      </w:pPr>
    </w:p>
    <w:p w14:paraId="73BA28CC" w14:textId="77777777" w:rsidR="006E3629" w:rsidRDefault="006E3629" w:rsidP="006E3629">
      <w:pPr>
        <w:rPr>
          <w:lang w:val="en-GB"/>
        </w:rPr>
      </w:pPr>
    </w:p>
    <w:p w14:paraId="47BC0D0D" w14:textId="77777777" w:rsidR="006E3629" w:rsidRDefault="006E3629" w:rsidP="006E3629">
      <w:pPr>
        <w:rPr>
          <w:lang w:val="en-GB"/>
        </w:rPr>
        <w:sectPr w:rsidR="006E3629" w:rsidSect="00BC567B">
          <w:pgSz w:w="16838" w:h="11906" w:orient="landscape"/>
          <w:pgMar w:top="990" w:right="1418" w:bottom="1418" w:left="1418" w:header="709" w:footer="476" w:gutter="0"/>
          <w:cols w:space="708"/>
          <w:docGrid w:linePitch="360"/>
        </w:sectPr>
      </w:pPr>
    </w:p>
    <w:p w14:paraId="144D77C7" w14:textId="77777777" w:rsidR="006E3629" w:rsidRPr="00F2438B" w:rsidRDefault="006E3629" w:rsidP="006E3629">
      <w:pPr>
        <w:rPr>
          <w:lang w:val="en-GB"/>
        </w:rPr>
      </w:pPr>
      <w:r w:rsidRPr="00F2438B">
        <w:rPr>
          <w:lang w:val="en-GB"/>
        </w:rPr>
        <w:lastRenderedPageBreak/>
        <w:t>Part I</w:t>
      </w:r>
    </w:p>
    <w:p w14:paraId="7AF8CEC7" w14:textId="77777777" w:rsidR="006E3629" w:rsidRDefault="006E3629" w:rsidP="006E3629">
      <w:pPr>
        <w:pStyle w:val="Paragraphedeliste"/>
        <w:numPr>
          <w:ilvl w:val="0"/>
          <w:numId w:val="40"/>
        </w:numPr>
        <w:rPr>
          <w:lang w:val="en-GB"/>
        </w:rPr>
      </w:pPr>
      <w:r>
        <w:rPr>
          <w:lang w:val="en-GB"/>
        </w:rPr>
        <w:t>Take a surface soil sample near the area where infiltration test will take place. This sample will be used to determine initial moisture content (</w:t>
      </w:r>
      <w:proofErr w:type="spellStart"/>
      <w:r>
        <w:rPr>
          <w:lang w:val="en-GB"/>
        </w:rPr>
        <w:t>Ѳ</w:t>
      </w:r>
      <w:r>
        <w:rPr>
          <w:vertAlign w:val="subscript"/>
          <w:lang w:val="en-GB"/>
        </w:rPr>
        <w:t>i</w:t>
      </w:r>
      <w:proofErr w:type="spellEnd"/>
      <w:r>
        <w:rPr>
          <w:lang w:val="en-GB"/>
        </w:rPr>
        <w:t>). Water content will be determined as described in Chapter 5.8 (above).</w:t>
      </w:r>
    </w:p>
    <w:p w14:paraId="36219F0E" w14:textId="77777777" w:rsidR="006E3629" w:rsidRPr="00E64053" w:rsidRDefault="006E3629" w:rsidP="006E3629">
      <w:pPr>
        <w:rPr>
          <w:lang w:val="en-GB"/>
        </w:rPr>
      </w:pPr>
      <w:r>
        <w:rPr>
          <w:lang w:val="en-GB"/>
        </w:rPr>
        <w:t>Part II</w:t>
      </w:r>
      <w:r w:rsidRPr="00E64053">
        <w:rPr>
          <w:lang w:val="en-GB"/>
        </w:rPr>
        <w:t xml:space="preserve"> </w:t>
      </w:r>
    </w:p>
    <w:p w14:paraId="42DFB22E" w14:textId="77777777" w:rsidR="006E3629" w:rsidRDefault="006E3629" w:rsidP="006E3629">
      <w:pPr>
        <w:pStyle w:val="Paragraphedeliste"/>
        <w:numPr>
          <w:ilvl w:val="0"/>
          <w:numId w:val="40"/>
        </w:numPr>
        <w:rPr>
          <w:lang w:val="en-GB"/>
        </w:rPr>
      </w:pPr>
      <w:r w:rsidRPr="008F5C65">
        <w:rPr>
          <w:lang w:val="en-GB"/>
        </w:rPr>
        <w:t xml:space="preserve">Choose a </w:t>
      </w:r>
      <w:r>
        <w:rPr>
          <w:lang w:val="en-GB"/>
        </w:rPr>
        <w:t>flat surface to ensure hydraulic contact across the entire disk space</w:t>
      </w:r>
      <w:r w:rsidRPr="008F5C65">
        <w:rPr>
          <w:lang w:val="en-GB"/>
        </w:rPr>
        <w:t xml:space="preserve"> </w:t>
      </w:r>
    </w:p>
    <w:p w14:paraId="1AC35D3D" w14:textId="77777777" w:rsidR="006E3629" w:rsidRDefault="006E3629" w:rsidP="006E3629">
      <w:pPr>
        <w:pStyle w:val="Paragraphedeliste"/>
        <w:numPr>
          <w:ilvl w:val="0"/>
          <w:numId w:val="40"/>
        </w:numPr>
        <w:rPr>
          <w:lang w:val="en-GB"/>
        </w:rPr>
      </w:pPr>
      <w:r>
        <w:rPr>
          <w:lang w:val="en-GB"/>
        </w:rPr>
        <w:t>A template of the size of the disk is used to remove debris, clumps, stones, cut vegetation;</w:t>
      </w:r>
    </w:p>
    <w:p w14:paraId="53DCAE6C" w14:textId="77777777" w:rsidR="006E3629" w:rsidRDefault="006E3629" w:rsidP="006E3629">
      <w:pPr>
        <w:pStyle w:val="Paragraphedeliste"/>
        <w:numPr>
          <w:ilvl w:val="0"/>
          <w:numId w:val="40"/>
        </w:numPr>
        <w:rPr>
          <w:lang w:val="en-GB"/>
        </w:rPr>
      </w:pPr>
      <w:r>
        <w:rPr>
          <w:lang w:val="en-GB"/>
        </w:rPr>
        <w:t xml:space="preserve">Slightly humidify the soil surface with a water spray bottle; </w:t>
      </w:r>
    </w:p>
    <w:p w14:paraId="541C4717" w14:textId="77777777" w:rsidR="006E3629" w:rsidRDefault="006E3629" w:rsidP="006E3629">
      <w:pPr>
        <w:pStyle w:val="Paragraphedeliste"/>
        <w:numPr>
          <w:ilvl w:val="0"/>
          <w:numId w:val="40"/>
        </w:numPr>
        <w:rPr>
          <w:lang w:val="en-GB"/>
        </w:rPr>
      </w:pPr>
      <w:r>
        <w:rPr>
          <w:lang w:val="en-GB"/>
        </w:rPr>
        <w:t>Place &lt;2 mm of sand across the space evenly;</w:t>
      </w:r>
    </w:p>
    <w:p w14:paraId="5BE01FBC" w14:textId="77777777" w:rsidR="006E3629" w:rsidRDefault="006E3629" w:rsidP="006E3629">
      <w:pPr>
        <w:pStyle w:val="Paragraphedeliste"/>
        <w:numPr>
          <w:ilvl w:val="0"/>
          <w:numId w:val="40"/>
        </w:numPr>
        <w:rPr>
          <w:lang w:val="en-GB"/>
        </w:rPr>
      </w:pPr>
      <w:r>
        <w:rPr>
          <w:lang w:val="en-GB"/>
        </w:rPr>
        <w:t xml:space="preserve">Place infiltrometer horizontally with a level ruler. </w:t>
      </w:r>
    </w:p>
    <w:p w14:paraId="402E5C18" w14:textId="77777777" w:rsidR="006E3629" w:rsidRDefault="006E3629" w:rsidP="006E3629">
      <w:pPr>
        <w:rPr>
          <w:b/>
          <w:lang w:val="en-GB"/>
        </w:rPr>
      </w:pPr>
      <w:r w:rsidRPr="009B7418">
        <w:rPr>
          <w:b/>
          <w:lang w:val="en-GB"/>
        </w:rPr>
        <w:t xml:space="preserve">Note: this preparation is important to not damage the canvas disk and to obtain a correct measurement. </w:t>
      </w:r>
    </w:p>
    <w:p w14:paraId="4D8FD4AB" w14:textId="77777777" w:rsidR="006E3629" w:rsidRPr="0036381C" w:rsidRDefault="006E3629" w:rsidP="006E3629">
      <w:pPr>
        <w:rPr>
          <w:lang w:val="en-GB"/>
        </w:rPr>
      </w:pPr>
      <w:r>
        <w:rPr>
          <w:lang w:val="en-GB"/>
        </w:rPr>
        <w:t xml:space="preserve">Part III </w:t>
      </w:r>
    </w:p>
    <w:p w14:paraId="21DE76B2" w14:textId="77777777" w:rsidR="006E3629" w:rsidRDefault="006E3629" w:rsidP="006E3629">
      <w:pPr>
        <w:pStyle w:val="Paragraphedeliste"/>
        <w:numPr>
          <w:ilvl w:val="0"/>
          <w:numId w:val="40"/>
        </w:numPr>
        <w:rPr>
          <w:lang w:val="en-GB"/>
        </w:rPr>
      </w:pPr>
      <w:r>
        <w:rPr>
          <w:lang w:val="en-GB"/>
        </w:rPr>
        <w:t>Fill the infiltrometer with water</w:t>
      </w:r>
    </w:p>
    <w:p w14:paraId="6E7C4495" w14:textId="77777777" w:rsidR="006E3629" w:rsidRDefault="006E3629" w:rsidP="006E3629">
      <w:pPr>
        <w:pStyle w:val="Paragraphedeliste"/>
        <w:numPr>
          <w:ilvl w:val="0"/>
          <w:numId w:val="40"/>
        </w:numPr>
        <w:rPr>
          <w:lang w:val="en-GB"/>
        </w:rPr>
      </w:pPr>
      <w:r>
        <w:rPr>
          <w:lang w:val="en-GB"/>
        </w:rPr>
        <w:t>Remove air bubbles inside the disk (which reduce infiltration surface)</w:t>
      </w:r>
    </w:p>
    <w:p w14:paraId="305FF1A1" w14:textId="77777777" w:rsidR="006E3629" w:rsidRPr="00E64053" w:rsidRDefault="006E3629" w:rsidP="006E3629">
      <w:pPr>
        <w:pStyle w:val="Paragraphedeliste"/>
        <w:numPr>
          <w:ilvl w:val="0"/>
          <w:numId w:val="40"/>
        </w:numPr>
        <w:rPr>
          <w:highlight w:val="yellow"/>
          <w:lang w:val="fr-FR"/>
        </w:rPr>
      </w:pPr>
      <w:r w:rsidRPr="00E64053">
        <w:rPr>
          <w:highlight w:val="yellow"/>
          <w:lang w:val="fr-FR"/>
        </w:rPr>
        <w:t>Régler le tube A dans le vase de Mariotte pour faire le zéro (potentiel égal 0, l’eau est à la pression atmosphérique) puis à régler le potentiel choisi en abaissant A dans le VM.</w:t>
      </w:r>
    </w:p>
    <w:p w14:paraId="6BC57DBC" w14:textId="77777777" w:rsidR="006E3629" w:rsidRPr="00E64053" w:rsidRDefault="006E3629" w:rsidP="006E3629">
      <w:pPr>
        <w:pStyle w:val="Paragraphedeliste"/>
        <w:numPr>
          <w:ilvl w:val="0"/>
          <w:numId w:val="40"/>
        </w:numPr>
        <w:rPr>
          <w:lang w:val="en-GB"/>
        </w:rPr>
      </w:pPr>
      <w:r w:rsidRPr="00E64053">
        <w:rPr>
          <w:lang w:val="en-GB"/>
        </w:rPr>
        <w:t>The experiment starts as soon as the infiltrometer is placed (straight) on the ground, at which point time of infiltration should start to be recorded (i.e. t=1).</w:t>
      </w:r>
    </w:p>
    <w:p w14:paraId="127583BF" w14:textId="77777777" w:rsidR="006E3629" w:rsidRDefault="006E3629" w:rsidP="006E3629">
      <w:pPr>
        <w:pStyle w:val="Paragraphedeliste"/>
        <w:numPr>
          <w:ilvl w:val="0"/>
          <w:numId w:val="40"/>
        </w:numPr>
        <w:rPr>
          <w:lang w:val="en-GB"/>
        </w:rPr>
      </w:pPr>
      <w:r>
        <w:rPr>
          <w:lang w:val="en-GB"/>
        </w:rPr>
        <w:t xml:space="preserve">During the first 10 minutes of the experiment, cumulative time is recorded for each 0.5cm of infiltration (i.e. to characterize </w:t>
      </w:r>
      <w:proofErr w:type="spellStart"/>
      <w:r>
        <w:rPr>
          <w:lang w:val="en-GB"/>
        </w:rPr>
        <w:t>sorptivity</w:t>
      </w:r>
      <w:proofErr w:type="spellEnd"/>
      <w:r>
        <w:rPr>
          <w:lang w:val="en-GB"/>
        </w:rPr>
        <w:t>)</w:t>
      </w:r>
    </w:p>
    <w:p w14:paraId="414BDFF9" w14:textId="77777777" w:rsidR="006E3629" w:rsidRDefault="006E3629" w:rsidP="006E3629">
      <w:pPr>
        <w:pStyle w:val="Paragraphedeliste"/>
        <w:numPr>
          <w:ilvl w:val="0"/>
          <w:numId w:val="40"/>
        </w:numPr>
        <w:rPr>
          <w:lang w:val="en-GB"/>
        </w:rPr>
      </w:pPr>
      <w:r>
        <w:rPr>
          <w:lang w:val="en-GB"/>
        </w:rPr>
        <w:t>After record cumulative time (i.e. elapsed) at every 1cm of infiltration.</w:t>
      </w:r>
    </w:p>
    <w:p w14:paraId="16DC2608" w14:textId="77777777" w:rsidR="006E3629" w:rsidRDefault="006E3629" w:rsidP="006E3629">
      <w:pPr>
        <w:pStyle w:val="Paragraphedeliste"/>
        <w:numPr>
          <w:ilvl w:val="0"/>
          <w:numId w:val="40"/>
        </w:numPr>
        <w:rPr>
          <w:lang w:val="en-GB"/>
        </w:rPr>
      </w:pPr>
      <w:r>
        <w:rPr>
          <w:lang w:val="en-GB"/>
        </w:rPr>
        <w:t>Quasi-steady state is achieved after 45min (stop experiment before the entire reservoir is empty).</w:t>
      </w:r>
    </w:p>
    <w:p w14:paraId="16ABBAD4" w14:textId="77777777" w:rsidR="006E3629" w:rsidRDefault="006E3629" w:rsidP="006E3629">
      <w:pPr>
        <w:pStyle w:val="Paragraphedeliste"/>
        <w:numPr>
          <w:ilvl w:val="0"/>
          <w:numId w:val="40"/>
        </w:numPr>
        <w:rPr>
          <w:lang w:val="en-GB"/>
        </w:rPr>
      </w:pPr>
      <w:r>
        <w:rPr>
          <w:lang w:val="en-GB"/>
        </w:rPr>
        <w:t>After infiltration experiment is finished, remove sand to take a soil sample to determine final moisture content (</w:t>
      </w:r>
      <w:proofErr w:type="spellStart"/>
      <w:r>
        <w:rPr>
          <w:lang w:val="en-GB"/>
        </w:rPr>
        <w:t>Ѳ</w:t>
      </w:r>
      <w:r w:rsidRPr="00E64053">
        <w:rPr>
          <w:vertAlign w:val="subscript"/>
          <w:lang w:val="en-GB"/>
        </w:rPr>
        <w:t>f</w:t>
      </w:r>
      <w:proofErr w:type="spellEnd"/>
      <w:r>
        <w:rPr>
          <w:lang w:val="en-GB"/>
        </w:rPr>
        <w:t>) (repeat for each infiltration replica).</w:t>
      </w:r>
    </w:p>
    <w:p w14:paraId="552B1A27" w14:textId="77777777" w:rsidR="006E3629" w:rsidRDefault="006E3629" w:rsidP="006E3629">
      <w:pPr>
        <w:pStyle w:val="Paragraphedeliste"/>
        <w:numPr>
          <w:ilvl w:val="0"/>
          <w:numId w:val="40"/>
        </w:numPr>
        <w:rPr>
          <w:lang w:val="en-GB"/>
        </w:rPr>
      </w:pPr>
      <w:commentRangeStart w:id="120"/>
      <w:r>
        <w:rPr>
          <w:lang w:val="en-GB"/>
        </w:rPr>
        <w:t>Tension -7cm: Only one repetition is necessary</w:t>
      </w:r>
    </w:p>
    <w:p w14:paraId="71971A6A" w14:textId="77777777" w:rsidR="006E3629" w:rsidRPr="0036381C" w:rsidRDefault="006E3629" w:rsidP="006E3629">
      <w:pPr>
        <w:pStyle w:val="Paragraphedeliste"/>
        <w:numPr>
          <w:ilvl w:val="0"/>
          <w:numId w:val="40"/>
        </w:numPr>
        <w:rPr>
          <w:lang w:val="en-GB"/>
        </w:rPr>
      </w:pPr>
      <w:r w:rsidRPr="0036381C">
        <w:rPr>
          <w:lang w:val="en-GB"/>
        </w:rPr>
        <w:t>Tension -3cm and -1.5cm</w:t>
      </w:r>
      <w:commentRangeEnd w:id="120"/>
      <w:r>
        <w:rPr>
          <w:rStyle w:val="Marquedecommentaire"/>
        </w:rPr>
        <w:commentReference w:id="120"/>
      </w:r>
      <w:r w:rsidRPr="0036381C">
        <w:rPr>
          <w:lang w:val="en-GB"/>
        </w:rPr>
        <w:t xml:space="preserve">: Repeat twice </w:t>
      </w:r>
      <w:r w:rsidRPr="0036381C">
        <w:rPr>
          <w:highlight w:val="yellow"/>
          <w:lang w:val="en-GB"/>
        </w:rPr>
        <w:t>(or three times if the measurement times are different)</w:t>
      </w:r>
      <w:commentRangeStart w:id="121"/>
      <w:r w:rsidRPr="0036381C">
        <w:rPr>
          <w:highlight w:val="yellow"/>
          <w:lang w:val="en-GB"/>
        </w:rPr>
        <w:t>.</w:t>
      </w:r>
      <w:commentRangeEnd w:id="121"/>
      <w:r w:rsidRPr="0036381C">
        <w:rPr>
          <w:rStyle w:val="Marquedecommentaire"/>
          <w:lang w:val="en-GB"/>
        </w:rPr>
        <w:commentReference w:id="121"/>
      </w:r>
    </w:p>
    <w:p w14:paraId="4CDD42F4" w14:textId="77777777" w:rsidR="006E3629" w:rsidRPr="0036381C" w:rsidRDefault="006E3629" w:rsidP="006E3629">
      <w:pPr>
        <w:pStyle w:val="Paragraphedeliste"/>
        <w:numPr>
          <w:ilvl w:val="0"/>
          <w:numId w:val="40"/>
        </w:numPr>
        <w:rPr>
          <w:lang w:val="en-GB"/>
        </w:rPr>
      </w:pPr>
      <w:r w:rsidRPr="0036381C">
        <w:rPr>
          <w:lang w:val="en-GB"/>
        </w:rPr>
        <w:t xml:space="preserve">Replicas are separated by a distance of at least 60cm. </w:t>
      </w:r>
    </w:p>
    <w:p w14:paraId="5F5E5A96" w14:textId="77777777" w:rsidR="006E3629" w:rsidRPr="00E95FE8" w:rsidRDefault="006E3629" w:rsidP="006E3629">
      <w:pPr>
        <w:pStyle w:val="Titre2"/>
      </w:pPr>
      <w:bookmarkStart w:id="122" w:name="_Toc448850401"/>
      <w:r>
        <w:rPr>
          <w:lang w:val="en-GB"/>
        </w:rPr>
        <w:t>Apparent Density</w:t>
      </w:r>
      <w:r w:rsidRPr="00E95FE8">
        <w:rPr>
          <w:lang w:val="en-GB"/>
        </w:rPr>
        <w:t xml:space="preserve"> </w:t>
      </w:r>
      <w:r>
        <w:rPr>
          <w:lang w:val="en-GB"/>
        </w:rPr>
        <w:t>(AD)</w:t>
      </w:r>
      <w:bookmarkEnd w:id="122"/>
    </w:p>
    <w:p w14:paraId="41C6256D" w14:textId="77777777" w:rsidR="006E3629" w:rsidRPr="00292844" w:rsidRDefault="006E3629" w:rsidP="006E3629">
      <w:pPr>
        <w:rPr>
          <w:lang w:val="en-GB"/>
        </w:rPr>
      </w:pPr>
      <w:r w:rsidRPr="00292844">
        <w:rPr>
          <w:lang w:val="en-GB"/>
        </w:rPr>
        <w:t xml:space="preserve">Samples are taken with </w:t>
      </w:r>
      <w:r>
        <w:rPr>
          <w:lang w:val="en-GB"/>
        </w:rPr>
        <w:t xml:space="preserve">an open-ended </w:t>
      </w:r>
      <w:r w:rsidRPr="00292844">
        <w:rPr>
          <w:lang w:val="en-GB"/>
        </w:rPr>
        <w:t>metal</w:t>
      </w:r>
      <w:r>
        <w:rPr>
          <w:lang w:val="en-GB"/>
        </w:rPr>
        <w:t>lic</w:t>
      </w:r>
      <w:r w:rsidRPr="00292844">
        <w:rPr>
          <w:lang w:val="en-GB"/>
        </w:rPr>
        <w:t xml:space="preserve"> cylinder </w:t>
      </w:r>
      <w:r>
        <w:rPr>
          <w:lang w:val="en-GB"/>
        </w:rPr>
        <w:t xml:space="preserve">with a volume </w:t>
      </w:r>
      <w:proofErr w:type="spellStart"/>
      <w:proofErr w:type="gramStart"/>
      <w:r>
        <w:rPr>
          <w:lang w:val="en-GB"/>
        </w:rPr>
        <w:t>V</w:t>
      </w:r>
      <w:r w:rsidRPr="00292844">
        <w:rPr>
          <w:vertAlign w:val="subscript"/>
          <w:lang w:val="en-GB"/>
        </w:rPr>
        <w:t>c</w:t>
      </w:r>
      <w:proofErr w:type="spellEnd"/>
      <w:proofErr w:type="gramEnd"/>
      <w:r>
        <w:rPr>
          <w:lang w:val="en-GB"/>
        </w:rPr>
        <w:t xml:space="preserve"> of </w:t>
      </w:r>
      <w:r w:rsidRPr="00292844">
        <w:rPr>
          <w:lang w:val="en-GB"/>
        </w:rPr>
        <w:t>100cm</w:t>
      </w:r>
      <w:r w:rsidRPr="00292844">
        <w:rPr>
          <w:vertAlign w:val="superscript"/>
          <w:lang w:val="en-GB"/>
        </w:rPr>
        <w:t>3</w:t>
      </w:r>
      <w:r>
        <w:rPr>
          <w:lang w:val="en-GB"/>
        </w:rPr>
        <w:t xml:space="preserve">, until a depth of 5cm. After closing, weigh to obtain the wet mass (WM). Once in the laboratory, dry at </w:t>
      </w:r>
      <w:r w:rsidRPr="00292844">
        <w:rPr>
          <w:lang w:val="en-GB"/>
        </w:rPr>
        <w:t>105°C</w:t>
      </w:r>
      <w:r>
        <w:rPr>
          <w:lang w:val="en-GB"/>
        </w:rPr>
        <w:t xml:space="preserve"> for 48h, after which the dry mass (DM) is weighted. Empty the cylinder and weigh it to obtain the tare mass. A minimum of 4 samples are taken for each average value. </w:t>
      </w:r>
    </w:p>
    <w:p w14:paraId="6996A6E1" w14:textId="77777777" w:rsidR="006E3629" w:rsidRDefault="006E3629" w:rsidP="006E3629">
      <w:pPr>
        <w:rPr>
          <w:lang w:val="en-GB"/>
        </w:rPr>
      </w:pPr>
      <w:r>
        <w:rPr>
          <w:lang w:val="en-GB"/>
        </w:rPr>
        <w:t>To calculate the following calculation is made:</w:t>
      </w:r>
    </w:p>
    <w:p w14:paraId="538CEF3D" w14:textId="77777777" w:rsidR="006E3629" w:rsidRPr="00292844" w:rsidRDefault="006E3629" w:rsidP="006E3629">
      <w:pPr>
        <w:rPr>
          <w:lang w:val="en-GB"/>
        </w:rPr>
      </w:pPr>
      <m:oMathPara>
        <m:oMath>
          <m:r>
            <w:rPr>
              <w:rFonts w:ascii="Cambria Math" w:hAnsi="Cambria Math"/>
              <w:lang w:val="en-GB"/>
            </w:rPr>
            <m:t>AD=</m:t>
          </m:r>
          <m:f>
            <m:fPr>
              <m:ctrlPr>
                <w:rPr>
                  <w:rFonts w:ascii="Cambria Math" w:hAnsi="Cambria Math"/>
                  <w:i/>
                  <w:lang w:val="en-GB"/>
                </w:rPr>
              </m:ctrlPr>
            </m:fPr>
            <m:num>
              <m:r>
                <w:rPr>
                  <w:rFonts w:ascii="Cambria Math" w:hAnsi="Cambria Math"/>
                  <w:lang w:val="en-GB"/>
                </w:rPr>
                <m:t>DM-T</m:t>
              </m:r>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den>
          </m:f>
        </m:oMath>
      </m:oMathPara>
    </w:p>
    <w:p w14:paraId="60C2C768" w14:textId="77777777" w:rsidR="006E3629" w:rsidRDefault="006E3629" w:rsidP="006E3629">
      <w:pPr>
        <w:rPr>
          <w:lang w:val="en-GB"/>
        </w:rPr>
      </w:pPr>
      <w:proofErr w:type="gramStart"/>
      <w:r w:rsidRPr="00310F4E">
        <w:rPr>
          <w:lang w:val="en-GB"/>
        </w:rPr>
        <w:t>where</w:t>
      </w:r>
      <w:proofErr w:type="gramEnd"/>
      <w:r w:rsidRPr="00310F4E">
        <w:rPr>
          <w:lang w:val="en-GB"/>
        </w:rPr>
        <w:t xml:space="preserve"> AD is the apparent density (g/cm3), DM is the dried mass (g)</w:t>
      </w:r>
      <w:r>
        <w:rPr>
          <w:lang w:val="en-GB"/>
        </w:rPr>
        <w:t xml:space="preserve">, </w:t>
      </w:r>
      <w:r w:rsidRPr="00310F4E">
        <w:rPr>
          <w:lang w:val="en-GB"/>
        </w:rPr>
        <w:t xml:space="preserve">T </w:t>
      </w:r>
      <w:r>
        <w:rPr>
          <w:lang w:val="en-GB"/>
        </w:rPr>
        <w:t>mass tare</w:t>
      </w:r>
      <w:r w:rsidRPr="00310F4E">
        <w:rPr>
          <w:lang w:val="en-GB"/>
        </w:rPr>
        <w:t xml:space="preserve"> (g), </w:t>
      </w:r>
      <w:proofErr w:type="spellStart"/>
      <w:r w:rsidRPr="00310F4E">
        <w:rPr>
          <w:lang w:val="en-GB"/>
        </w:rPr>
        <w:t>V</w:t>
      </w:r>
      <w:r w:rsidRPr="00310F4E">
        <w:rPr>
          <w:vertAlign w:val="subscript"/>
          <w:lang w:val="en-GB"/>
        </w:rPr>
        <w:t>c</w:t>
      </w:r>
      <w:proofErr w:type="spellEnd"/>
      <w:r>
        <w:rPr>
          <w:lang w:val="en-GB"/>
        </w:rPr>
        <w:t xml:space="preserve"> the</w:t>
      </w:r>
      <w:r w:rsidRPr="00310F4E">
        <w:rPr>
          <w:lang w:val="en-GB"/>
        </w:rPr>
        <w:t xml:space="preserve"> volume </w:t>
      </w:r>
      <w:r>
        <w:rPr>
          <w:lang w:val="en-GB"/>
        </w:rPr>
        <w:t>of the cylinder</w:t>
      </w:r>
      <w:r w:rsidRPr="00310F4E">
        <w:rPr>
          <w:lang w:val="en-GB"/>
        </w:rPr>
        <w:t xml:space="preserve"> (cm</w:t>
      </w:r>
      <w:r w:rsidRPr="00310F4E">
        <w:rPr>
          <w:vertAlign w:val="superscript"/>
          <w:lang w:val="en-GB"/>
        </w:rPr>
        <w:t>3</w:t>
      </w:r>
      <w:r w:rsidRPr="00310F4E">
        <w:rPr>
          <w:lang w:val="en-GB"/>
        </w:rPr>
        <w:t>)</w:t>
      </w:r>
      <w:r>
        <w:rPr>
          <w:lang w:val="en-GB"/>
        </w:rPr>
        <w:t>.</w:t>
      </w:r>
    </w:p>
    <w:p w14:paraId="2B68CF3A" w14:textId="77777777" w:rsidR="006E3629" w:rsidRDefault="006E3629" w:rsidP="006E3629">
      <w:pPr>
        <w:rPr>
          <w:lang w:val="en-GB"/>
        </w:rPr>
        <w:sectPr w:rsidR="006E3629" w:rsidSect="006E3629">
          <w:pgSz w:w="11906" w:h="16838"/>
          <w:pgMar w:top="1418" w:right="992" w:bottom="1418" w:left="1418" w:header="709" w:footer="476" w:gutter="0"/>
          <w:cols w:space="708"/>
          <w:docGrid w:linePitch="360"/>
        </w:sectPr>
      </w:pPr>
    </w:p>
    <w:p w14:paraId="6EE2B3DE" w14:textId="77777777" w:rsidR="006E3629" w:rsidRDefault="006E3629" w:rsidP="006E3629">
      <w:pPr>
        <w:rPr>
          <w:lang w:val="en-GB"/>
        </w:rPr>
      </w:pPr>
    </w:p>
    <w:p w14:paraId="0A1B36A6" w14:textId="77777777" w:rsidR="006E3629" w:rsidRPr="000F0F62" w:rsidRDefault="006E3629" w:rsidP="006E3629">
      <w:pPr>
        <w:pStyle w:val="Titre2"/>
      </w:pPr>
      <w:bookmarkStart w:id="123" w:name="_Toc448850402"/>
      <w:r>
        <w:t>Choosing an appropriate methodology</w:t>
      </w:r>
      <w:bookmarkEnd w:id="123"/>
    </w:p>
    <w:p w14:paraId="510C4077" w14:textId="77777777" w:rsidR="006E3629" w:rsidRPr="006E3629" w:rsidRDefault="006E3629" w:rsidP="000E361D">
      <w:r>
        <w:t xml:space="preserve">After the relationship to </w:t>
      </w:r>
      <w:proofErr w:type="spellStart"/>
      <w:r>
        <w:t>S</w:t>
      </w:r>
      <w:r w:rsidRPr="006E3629">
        <w:rPr>
          <w:vertAlign w:val="subscript"/>
        </w:rPr>
        <w:t>opt</w:t>
      </w:r>
      <w:proofErr w:type="spellEnd"/>
      <w:r>
        <w:t xml:space="preserve"> has been determined a decision is to be made regarding the methodology to be used in determining K and S values. While a Single Test (ST) method (i.e. used to determine relationship to </w:t>
      </w:r>
      <w:proofErr w:type="spellStart"/>
      <w:r>
        <w:t>S</w:t>
      </w:r>
      <w:r w:rsidRPr="006E3629">
        <w:rPr>
          <w:vertAlign w:val="subscript"/>
        </w:rPr>
        <w:t>opt</w:t>
      </w:r>
      <w:proofErr w:type="spellEnd"/>
      <w:r w:rsidRPr="006E3629">
        <w:t>)</w:t>
      </w:r>
      <w:r>
        <w:t xml:space="preserve"> may be accurate for full sampling, this is only true for cases b and c below. Nevertheless, even under such conditions using the ST method may not yield reliable S values, indicating advantages for a Multi-Radii approach.</w:t>
      </w:r>
    </w:p>
    <w:p w14:paraId="5E11FDFB" w14:textId="77777777" w:rsidR="00BC567B" w:rsidRDefault="00BC567B" w:rsidP="000E361D">
      <w:pPr>
        <w:rPr>
          <w:i/>
        </w:rPr>
        <w:sectPr w:rsidR="00BC567B" w:rsidSect="00BC567B">
          <w:pgSz w:w="16838" w:h="11906" w:orient="landscape"/>
          <w:pgMar w:top="990" w:right="1418" w:bottom="1418" w:left="1418" w:header="709" w:footer="476" w:gutter="0"/>
          <w:cols w:space="708"/>
          <w:docGrid w:linePitch="360"/>
        </w:sectPr>
      </w:pPr>
      <w:r>
        <w:object w:dxaOrig="14820" w:dyaOrig="7830" w14:anchorId="2A0C883C">
          <v:shape id="_x0000_i1030" type="#_x0000_t75" style="width:700.25pt;height:369.2pt" o:ole="">
            <v:imagedata r:id="rId50" o:title=""/>
          </v:shape>
          <o:OLEObject Type="Embed" ProgID="Visio.Drawing.15" ShapeID="_x0000_i1030" DrawAspect="Content" ObjectID="_1526896375" r:id="rId51"/>
        </w:object>
      </w:r>
    </w:p>
    <w:p w14:paraId="73495D79" w14:textId="77777777" w:rsidR="00ED1FF7" w:rsidRPr="007B5276" w:rsidRDefault="00ED1FF7" w:rsidP="00ED1FF7">
      <w:pPr>
        <w:pStyle w:val="Titre1"/>
        <w:rPr>
          <w:lang w:val="en-GB"/>
        </w:rPr>
      </w:pPr>
      <w:bookmarkStart w:id="124" w:name="_Toc448850403"/>
      <w:r>
        <w:rPr>
          <w:lang w:val="en-GB"/>
        </w:rPr>
        <w:lastRenderedPageBreak/>
        <w:t>Landscape observation and measurement</w:t>
      </w:r>
      <w:bookmarkEnd w:id="124"/>
    </w:p>
    <w:p w14:paraId="6093DC3F" w14:textId="77777777" w:rsidR="00ED1FF7" w:rsidRPr="00ED1FF7" w:rsidRDefault="00ED1FF7" w:rsidP="00ED1FF7">
      <w:pPr>
        <w:rPr>
          <w:lang w:val="en-GB"/>
        </w:rPr>
      </w:pPr>
      <w:r>
        <w:rPr>
          <w:lang w:val="en-GB"/>
        </w:rPr>
        <w:t>Observations methods still to document….</w:t>
      </w:r>
    </w:p>
    <w:p w14:paraId="23754F4E" w14:textId="77777777" w:rsidR="00ED1FF7" w:rsidRDefault="00ED1FF7" w:rsidP="00ED1FF7">
      <w:pPr>
        <w:pStyle w:val="Paragraphedeliste"/>
        <w:numPr>
          <w:ilvl w:val="0"/>
          <w:numId w:val="33"/>
        </w:numPr>
        <w:rPr>
          <w:lang w:val="en-GB"/>
        </w:rPr>
      </w:pPr>
      <w:r w:rsidRPr="00ED1FF7">
        <w:rPr>
          <w:lang w:val="en-GB"/>
        </w:rPr>
        <w:t>Leaf Area Index (LAI) &amp; surface roughness (parametrization of manning’s n)</w:t>
      </w:r>
    </w:p>
    <w:p w14:paraId="667024D2" w14:textId="77777777" w:rsidR="00ED1FF7" w:rsidRDefault="00ED1FF7" w:rsidP="00ED1FF7">
      <w:pPr>
        <w:pStyle w:val="Paragraphedeliste"/>
        <w:ind w:left="360"/>
        <w:rPr>
          <w:lang w:val="en-GB"/>
        </w:rPr>
      </w:pPr>
    </w:p>
    <w:p w14:paraId="7741830C" w14:textId="77777777" w:rsidR="00ED1FF7" w:rsidRDefault="00ED1FF7" w:rsidP="00ED1FF7">
      <w:pPr>
        <w:pStyle w:val="Paragraphedeliste"/>
        <w:ind w:left="360"/>
        <w:rPr>
          <w:lang w:val="en-GB"/>
        </w:rPr>
      </w:pPr>
      <w:r w:rsidRPr="007B5276">
        <w:rPr>
          <w:noProof/>
          <w:lang w:val="fr-FR" w:eastAsia="fr-FR"/>
        </w:rPr>
        <w:drawing>
          <wp:inline distT="0" distB="0" distL="0" distR="0" wp14:anchorId="3DD3220A" wp14:editId="67CDB4F8">
            <wp:extent cx="2691743" cy="19293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7229"/>
                    <a:stretch/>
                  </pic:blipFill>
                  <pic:spPr bwMode="auto">
                    <a:xfrm>
                      <a:off x="0" y="0"/>
                      <a:ext cx="2713614" cy="1944988"/>
                    </a:xfrm>
                    <a:prstGeom prst="rect">
                      <a:avLst/>
                    </a:prstGeom>
                    <a:ln>
                      <a:noFill/>
                    </a:ln>
                    <a:extLst>
                      <a:ext uri="{53640926-AAD7-44D8-BBD7-CCE9431645EC}">
                        <a14:shadowObscured xmlns:a14="http://schemas.microsoft.com/office/drawing/2010/main"/>
                      </a:ext>
                    </a:extLst>
                  </pic:spPr>
                </pic:pic>
              </a:graphicData>
            </a:graphic>
          </wp:inline>
        </w:drawing>
      </w:r>
    </w:p>
    <w:p w14:paraId="274D5FBE" w14:textId="77777777" w:rsidR="00ED1FF7" w:rsidRDefault="00ED1FF7" w:rsidP="00ED1FF7">
      <w:pPr>
        <w:pStyle w:val="Paragraphedeliste"/>
        <w:numPr>
          <w:ilvl w:val="0"/>
          <w:numId w:val="33"/>
        </w:numPr>
        <w:rPr>
          <w:lang w:val="en-GB"/>
        </w:rPr>
      </w:pPr>
      <w:r w:rsidRPr="007B5276">
        <w:rPr>
          <w:lang w:val="en-GB"/>
        </w:rPr>
        <w:t>Confirmation of Local Drain Direction (LDD) Network (and its evolution)</w:t>
      </w:r>
    </w:p>
    <w:p w14:paraId="5E5EC394" w14:textId="77777777" w:rsidR="00ED1FF7" w:rsidRDefault="00ED1FF7" w:rsidP="00ED1FF7">
      <w:pPr>
        <w:pStyle w:val="Paragraphedeliste"/>
        <w:ind w:left="360"/>
        <w:rPr>
          <w:lang w:val="en-GB"/>
        </w:rPr>
      </w:pPr>
    </w:p>
    <w:p w14:paraId="7481F082" w14:textId="77777777" w:rsidR="00ED1FF7" w:rsidRPr="00ED1FF7" w:rsidRDefault="00ED1FF7" w:rsidP="00ED1FF7">
      <w:pPr>
        <w:pStyle w:val="Paragraphedeliste"/>
        <w:ind w:left="360"/>
        <w:rPr>
          <w:lang w:val="en-GB"/>
        </w:rPr>
      </w:pPr>
      <w:r w:rsidRPr="007B5276">
        <w:rPr>
          <w:noProof/>
          <w:lang w:val="fr-FR" w:eastAsia="fr-FR"/>
        </w:rPr>
        <w:drawing>
          <wp:inline distT="0" distB="0" distL="0" distR="0" wp14:anchorId="59A4780B" wp14:editId="159E11B2">
            <wp:extent cx="2881223" cy="2205246"/>
            <wp:effectExtent l="0" t="0" r="0" b="508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100" cy="2221991"/>
                    </a:xfrm>
                    <a:prstGeom prst="rect">
                      <a:avLst/>
                    </a:prstGeom>
                    <a:noFill/>
                    <a:ln>
                      <a:noFill/>
                    </a:ln>
                    <a:extLst/>
                  </pic:spPr>
                </pic:pic>
              </a:graphicData>
            </a:graphic>
          </wp:inline>
        </w:drawing>
      </w:r>
    </w:p>
    <w:p w14:paraId="37F4B313" w14:textId="77777777" w:rsidR="00ED27FC" w:rsidRPr="00310F4E" w:rsidRDefault="00ED27FC">
      <w:pPr>
        <w:rPr>
          <w:lang w:val="en-GB"/>
        </w:rPr>
      </w:pPr>
    </w:p>
    <w:p w14:paraId="41869F84" w14:textId="77777777" w:rsidR="00A431D9" w:rsidRPr="007B5276" w:rsidRDefault="00A431D9" w:rsidP="00A431D9">
      <w:pPr>
        <w:jc w:val="both"/>
        <w:rPr>
          <w:lang w:val="en-GB"/>
        </w:rPr>
      </w:pPr>
    </w:p>
    <w:p w14:paraId="64A26CF5" w14:textId="77777777" w:rsidR="00B215A5" w:rsidRPr="007B5276" w:rsidRDefault="00B215A5" w:rsidP="00B215A5">
      <w:pPr>
        <w:jc w:val="both"/>
        <w:rPr>
          <w:lang w:val="en-GB"/>
        </w:rPr>
      </w:pPr>
    </w:p>
    <w:p w14:paraId="463AE352" w14:textId="77777777" w:rsidR="007E3B11" w:rsidRPr="007B5276" w:rsidRDefault="007E3B11" w:rsidP="007E3B11">
      <w:pPr>
        <w:pStyle w:val="Paragraphedeliste"/>
        <w:ind w:left="360"/>
        <w:jc w:val="both"/>
        <w:rPr>
          <w:color w:val="0070C0"/>
          <w:lang w:val="en-GB"/>
        </w:rPr>
      </w:pPr>
    </w:p>
    <w:p w14:paraId="5C2FA557" w14:textId="77777777" w:rsidR="00BE2EF8" w:rsidRDefault="00BE2EF8">
      <w:pPr>
        <w:rPr>
          <w:color w:val="0070C0"/>
          <w:lang w:val="en-GB"/>
        </w:rPr>
      </w:pPr>
      <w:r>
        <w:rPr>
          <w:color w:val="0070C0"/>
          <w:lang w:val="en-GB"/>
        </w:rPr>
        <w:br w:type="page"/>
      </w:r>
    </w:p>
    <w:p w14:paraId="2AE6F1AB" w14:textId="77777777" w:rsidR="001F5F59" w:rsidRPr="001F5F59" w:rsidRDefault="001F5F59" w:rsidP="001F5F59">
      <w:pPr>
        <w:pStyle w:val="Titre1"/>
      </w:pPr>
      <w:bookmarkStart w:id="125" w:name="_Toc420081188"/>
      <w:bookmarkStart w:id="126" w:name="_Toc448850404"/>
      <w:r w:rsidRPr="001F5F59">
        <w:lastRenderedPageBreak/>
        <w:t>References</w:t>
      </w:r>
      <w:bookmarkEnd w:id="125"/>
      <w:bookmarkEnd w:id="126"/>
    </w:p>
    <w:p w14:paraId="78D1F8A5" w14:textId="77777777" w:rsidR="001F5F59" w:rsidRPr="00F771A2" w:rsidRDefault="00161130" w:rsidP="001F5F59">
      <w:pPr>
        <w:pStyle w:val="Bibliographie"/>
        <w:rPr>
          <w:rFonts w:ascii="Calibri" w:hAnsi="Calibri"/>
        </w:rPr>
      </w:pPr>
      <w:r>
        <w:fldChar w:fldCharType="begin"/>
      </w:r>
      <w:r w:rsidR="001F5F59">
        <w:instrText xml:space="preserve"> ADDIN ZOTERO_BIBL {"custom":[]} CSL_BIBLIOGRAPHY </w:instrText>
      </w:r>
      <w:r>
        <w:fldChar w:fldCharType="separate"/>
      </w:r>
      <w:r w:rsidR="001F5F59" w:rsidRPr="00F771A2">
        <w:rPr>
          <w:rFonts w:ascii="Calibri" w:hAnsi="Calibri"/>
        </w:rPr>
        <w:t>1.</w:t>
      </w:r>
      <w:r w:rsidR="001F5F59" w:rsidRPr="00F771A2">
        <w:rPr>
          <w:rFonts w:ascii="Calibri" w:hAnsi="Calibri"/>
        </w:rPr>
        <w:tab/>
        <w:t xml:space="preserve">Andreu, V. &amp; Picó, Y. Determination of pesticides and their degradation products in soil: critical review and comparison of methods. </w:t>
      </w:r>
      <w:r w:rsidR="001F5F59" w:rsidRPr="00F771A2">
        <w:rPr>
          <w:rFonts w:ascii="Calibri" w:hAnsi="Calibri"/>
          <w:i/>
          <w:iCs/>
        </w:rPr>
        <w:t>TrAC Trends Anal. Chem.</w:t>
      </w:r>
      <w:r w:rsidR="001F5F59" w:rsidRPr="00F771A2">
        <w:rPr>
          <w:rFonts w:ascii="Calibri" w:hAnsi="Calibri"/>
        </w:rPr>
        <w:t xml:space="preserve"> </w:t>
      </w:r>
      <w:r w:rsidR="001F5F59" w:rsidRPr="00F771A2">
        <w:rPr>
          <w:rFonts w:ascii="Calibri" w:hAnsi="Calibri"/>
          <w:b/>
          <w:bCs/>
        </w:rPr>
        <w:t>23,</w:t>
      </w:r>
      <w:r w:rsidR="001F5F59" w:rsidRPr="00F771A2">
        <w:rPr>
          <w:rFonts w:ascii="Calibri" w:hAnsi="Calibri"/>
        </w:rPr>
        <w:t xml:space="preserve"> 772–789 (2004).</w:t>
      </w:r>
    </w:p>
    <w:p w14:paraId="2A3CD5BE" w14:textId="77777777" w:rsidR="001F5F59" w:rsidRPr="00F771A2" w:rsidRDefault="001F5F59" w:rsidP="001F5F59">
      <w:pPr>
        <w:pStyle w:val="Bibliographie"/>
        <w:rPr>
          <w:rFonts w:ascii="Calibri" w:hAnsi="Calibri"/>
        </w:rPr>
      </w:pPr>
      <w:r w:rsidRPr="00F771A2">
        <w:rPr>
          <w:rFonts w:ascii="Calibri" w:hAnsi="Calibri"/>
        </w:rPr>
        <w:t>2.</w:t>
      </w:r>
      <w:r w:rsidRPr="00F771A2">
        <w:rPr>
          <w:rFonts w:ascii="Calibri" w:hAnsi="Calibri"/>
        </w:rPr>
        <w:tab/>
        <w:t xml:space="preserve">Pinto, C. G. </w:t>
      </w:r>
      <w:r w:rsidRPr="00F771A2">
        <w:rPr>
          <w:rFonts w:ascii="Calibri" w:hAnsi="Calibri"/>
          <w:i/>
          <w:iCs/>
        </w:rPr>
        <w:t>et al.</w:t>
      </w:r>
      <w:r w:rsidRPr="00F771A2">
        <w:rPr>
          <w:rFonts w:ascii="Calibri" w:hAnsi="Calibri"/>
        </w:rPr>
        <w:t xml:space="preserve"> Simplified QuEChERS approach for the extraction of chlorinated compounds from soil samples. </w:t>
      </w:r>
      <w:r w:rsidRPr="00F771A2">
        <w:rPr>
          <w:rFonts w:ascii="Calibri" w:hAnsi="Calibri"/>
          <w:i/>
          <w:iCs/>
        </w:rPr>
        <w:t>Talanta</w:t>
      </w:r>
      <w:r w:rsidRPr="00F771A2">
        <w:rPr>
          <w:rFonts w:ascii="Calibri" w:hAnsi="Calibri"/>
        </w:rPr>
        <w:t xml:space="preserve"> </w:t>
      </w:r>
      <w:r w:rsidRPr="00F771A2">
        <w:rPr>
          <w:rFonts w:ascii="Calibri" w:hAnsi="Calibri"/>
          <w:b/>
          <w:bCs/>
        </w:rPr>
        <w:t>81,</w:t>
      </w:r>
      <w:r w:rsidRPr="00F771A2">
        <w:rPr>
          <w:rFonts w:ascii="Calibri" w:hAnsi="Calibri"/>
        </w:rPr>
        <w:t xml:space="preserve"> 385–391 (2010).</w:t>
      </w:r>
    </w:p>
    <w:p w14:paraId="7AE0A0FA" w14:textId="77777777" w:rsidR="001F5F59" w:rsidRPr="00F771A2" w:rsidRDefault="001F5F59" w:rsidP="001F5F59">
      <w:pPr>
        <w:pStyle w:val="Bibliographie"/>
        <w:rPr>
          <w:rFonts w:ascii="Calibri" w:hAnsi="Calibri"/>
        </w:rPr>
      </w:pPr>
      <w:r w:rsidRPr="00F771A2">
        <w:rPr>
          <w:rFonts w:ascii="Calibri" w:hAnsi="Calibri"/>
        </w:rPr>
        <w:t>3.</w:t>
      </w:r>
      <w:r w:rsidRPr="00F771A2">
        <w:rPr>
          <w:rFonts w:ascii="Calibri" w:hAnsi="Calibri"/>
        </w:rPr>
        <w:tab/>
        <w:t xml:space="preserve">Margesin, R. &amp; Schinner, F. </w:t>
      </w:r>
      <w:r w:rsidRPr="00F771A2">
        <w:rPr>
          <w:rFonts w:ascii="Calibri" w:hAnsi="Calibri"/>
          <w:i/>
          <w:iCs/>
        </w:rPr>
        <w:t>Manual for soil analysis monitoring and assessing soil bioremediation</w:t>
      </w:r>
      <w:r w:rsidRPr="00F771A2">
        <w:rPr>
          <w:rFonts w:ascii="Calibri" w:hAnsi="Calibri"/>
        </w:rPr>
        <w:t>. (Springer, 2005). at &lt;http://public.eblib.com/choice/publicfullrecord.aspx?p=304261&gt;</w:t>
      </w:r>
    </w:p>
    <w:p w14:paraId="168C978D" w14:textId="77777777" w:rsidR="001F5F59" w:rsidRPr="00F771A2" w:rsidRDefault="001F5F59" w:rsidP="001F5F59">
      <w:pPr>
        <w:pStyle w:val="Bibliographie"/>
        <w:rPr>
          <w:rFonts w:ascii="Calibri" w:hAnsi="Calibri"/>
        </w:rPr>
      </w:pPr>
      <w:r w:rsidRPr="00F771A2">
        <w:rPr>
          <w:rFonts w:ascii="Calibri" w:hAnsi="Calibri"/>
        </w:rPr>
        <w:t>4.</w:t>
      </w:r>
      <w:r w:rsidRPr="00F771A2">
        <w:rPr>
          <w:rFonts w:ascii="Calibri" w:hAnsi="Calibri"/>
        </w:rPr>
        <w:tab/>
        <w:t xml:space="preserve">Redondo, M. J., Ruiz, M. J., Boluda, R. &amp; Font, G. Determination of pesticides in soil samples by solid phase extraction disks. </w:t>
      </w:r>
      <w:r w:rsidRPr="00F771A2">
        <w:rPr>
          <w:rFonts w:ascii="Calibri" w:hAnsi="Calibri"/>
          <w:i/>
          <w:iCs/>
        </w:rPr>
        <w:t>Chromatographia</w:t>
      </w:r>
      <w:r w:rsidRPr="00F771A2">
        <w:rPr>
          <w:rFonts w:ascii="Calibri" w:hAnsi="Calibri"/>
        </w:rPr>
        <w:t xml:space="preserve"> </w:t>
      </w:r>
      <w:r w:rsidRPr="00F771A2">
        <w:rPr>
          <w:rFonts w:ascii="Calibri" w:hAnsi="Calibri"/>
          <w:b/>
          <w:bCs/>
        </w:rPr>
        <w:t>36,</w:t>
      </w:r>
      <w:r w:rsidRPr="00F771A2">
        <w:rPr>
          <w:rFonts w:ascii="Calibri" w:hAnsi="Calibri"/>
        </w:rPr>
        <w:t xml:space="preserve"> 187–190 (1993).</w:t>
      </w:r>
    </w:p>
    <w:p w14:paraId="2A9EB219" w14:textId="77777777" w:rsidR="001F5F59" w:rsidRPr="00F771A2" w:rsidRDefault="001F5F59" w:rsidP="001F5F59">
      <w:pPr>
        <w:pStyle w:val="Bibliographie"/>
        <w:rPr>
          <w:rFonts w:ascii="Calibri" w:hAnsi="Calibri"/>
        </w:rPr>
      </w:pPr>
      <w:r w:rsidRPr="00F771A2">
        <w:rPr>
          <w:rFonts w:ascii="Calibri" w:hAnsi="Calibri"/>
        </w:rPr>
        <w:t>5.</w:t>
      </w:r>
      <w:r w:rsidRPr="00F771A2">
        <w:rPr>
          <w:rFonts w:ascii="Calibri" w:hAnsi="Calibri"/>
        </w:rPr>
        <w:tab/>
        <w:t xml:space="preserve">Anastassiades, M., Lehotay, S. J., Stajnbaher, D. &amp; Schenck, F. J. Fast and easy multiresidue method employing acetonitrile extraction/partitioning and ‘dispersive solid-phase extraction’ for the determination of pesticide residues in produce. </w:t>
      </w:r>
      <w:r w:rsidRPr="00F771A2">
        <w:rPr>
          <w:rFonts w:ascii="Calibri" w:hAnsi="Calibri"/>
          <w:i/>
          <w:iCs/>
        </w:rPr>
        <w:t>J. AOAC Int.</w:t>
      </w:r>
      <w:r w:rsidRPr="00F771A2">
        <w:rPr>
          <w:rFonts w:ascii="Calibri" w:hAnsi="Calibri"/>
        </w:rPr>
        <w:t xml:space="preserve"> </w:t>
      </w:r>
      <w:r w:rsidRPr="00F771A2">
        <w:rPr>
          <w:rFonts w:ascii="Calibri" w:hAnsi="Calibri"/>
          <w:b/>
          <w:bCs/>
        </w:rPr>
        <w:t>86,</w:t>
      </w:r>
      <w:r w:rsidRPr="00F771A2">
        <w:rPr>
          <w:rFonts w:ascii="Calibri" w:hAnsi="Calibri"/>
        </w:rPr>
        <w:t xml:space="preserve"> 412–431 (2003).</w:t>
      </w:r>
    </w:p>
    <w:p w14:paraId="25233390" w14:textId="77777777" w:rsidR="001F5F59" w:rsidRPr="00F771A2" w:rsidRDefault="001F5F59" w:rsidP="001F5F59">
      <w:pPr>
        <w:pStyle w:val="Bibliographie"/>
        <w:rPr>
          <w:rFonts w:ascii="Calibri" w:hAnsi="Calibri"/>
        </w:rPr>
      </w:pPr>
      <w:r w:rsidRPr="00F771A2">
        <w:rPr>
          <w:rFonts w:ascii="Calibri" w:hAnsi="Calibri"/>
        </w:rPr>
        <w:t>6.</w:t>
      </w:r>
      <w:r w:rsidRPr="00F771A2">
        <w:rPr>
          <w:rFonts w:ascii="Calibri" w:hAnsi="Calibri"/>
        </w:rPr>
        <w:tab/>
        <w:t xml:space="preserve">Ivdra, N., Herrero-Martín, S. &amp; Fischer, A. Validation of user- and environmentally friendly extraction and clean-up methods for compound-specific stable carbon isotope analysis of organochlorine pesticides and their metabolites in soils. </w:t>
      </w:r>
      <w:r w:rsidRPr="00F771A2">
        <w:rPr>
          <w:rFonts w:ascii="Calibri" w:hAnsi="Calibri"/>
          <w:i/>
          <w:iCs/>
        </w:rPr>
        <w:t>J. Chromatogr. A</w:t>
      </w:r>
      <w:r w:rsidRPr="00F771A2">
        <w:rPr>
          <w:rFonts w:ascii="Calibri" w:hAnsi="Calibri"/>
        </w:rPr>
        <w:t xml:space="preserve"> </w:t>
      </w:r>
      <w:r w:rsidRPr="00F771A2">
        <w:rPr>
          <w:rFonts w:ascii="Calibri" w:hAnsi="Calibri"/>
          <w:b/>
          <w:bCs/>
        </w:rPr>
        <w:t>1355,</w:t>
      </w:r>
      <w:r w:rsidRPr="00F771A2">
        <w:rPr>
          <w:rFonts w:ascii="Calibri" w:hAnsi="Calibri"/>
        </w:rPr>
        <w:t xml:space="preserve"> 36–45 (2014).</w:t>
      </w:r>
    </w:p>
    <w:p w14:paraId="527DE3EB" w14:textId="77777777" w:rsidR="001F5F59" w:rsidRPr="00F771A2" w:rsidRDefault="001F5F59" w:rsidP="001F5F59">
      <w:pPr>
        <w:pStyle w:val="Bibliographie"/>
        <w:rPr>
          <w:rFonts w:ascii="Calibri" w:hAnsi="Calibri"/>
        </w:rPr>
      </w:pPr>
      <w:r w:rsidRPr="00F771A2">
        <w:rPr>
          <w:rFonts w:ascii="Calibri" w:hAnsi="Calibri"/>
        </w:rPr>
        <w:t>7.</w:t>
      </w:r>
      <w:r w:rsidRPr="00F771A2">
        <w:rPr>
          <w:rFonts w:ascii="Calibri" w:hAnsi="Calibri"/>
        </w:rPr>
        <w:tab/>
        <w:t xml:space="preserve">Lesueur, C., Gartner, M., Mentler, A. &amp; Fuerhacker, M. Comparison of four extraction methods for the analysis of 24 pesticides in soil samples with gas chromatography–mass spectrometry and liquid chromatography–ion trap–mass spectrometry. </w:t>
      </w:r>
      <w:r w:rsidRPr="00F771A2">
        <w:rPr>
          <w:rFonts w:ascii="Calibri" w:hAnsi="Calibri"/>
          <w:i/>
          <w:iCs/>
        </w:rPr>
        <w:t>Talanta</w:t>
      </w:r>
      <w:r w:rsidRPr="00F771A2">
        <w:rPr>
          <w:rFonts w:ascii="Calibri" w:hAnsi="Calibri"/>
        </w:rPr>
        <w:t xml:space="preserve"> </w:t>
      </w:r>
      <w:r w:rsidRPr="00F771A2">
        <w:rPr>
          <w:rFonts w:ascii="Calibri" w:hAnsi="Calibri"/>
          <w:b/>
          <w:bCs/>
        </w:rPr>
        <w:t>75,</w:t>
      </w:r>
      <w:r w:rsidRPr="00F771A2">
        <w:rPr>
          <w:rFonts w:ascii="Calibri" w:hAnsi="Calibri"/>
        </w:rPr>
        <w:t xml:space="preserve"> 284–293 (2008).</w:t>
      </w:r>
    </w:p>
    <w:p w14:paraId="429D8896" w14:textId="77777777" w:rsidR="001F5F59" w:rsidRDefault="00161130" w:rsidP="001F5F59">
      <w:r>
        <w:fldChar w:fldCharType="end"/>
      </w:r>
    </w:p>
    <w:p w14:paraId="308DB0A5" w14:textId="77777777" w:rsidR="001F5F59" w:rsidRDefault="001F5F59">
      <w:r>
        <w:br w:type="page"/>
      </w:r>
    </w:p>
    <w:p w14:paraId="46BE6EBA" w14:textId="77777777" w:rsidR="00781DD3" w:rsidRPr="007B5276" w:rsidRDefault="00781DD3" w:rsidP="00781DD3">
      <w:pPr>
        <w:pStyle w:val="Titre1"/>
        <w:numPr>
          <w:ilvl w:val="0"/>
          <w:numId w:val="0"/>
        </w:numPr>
        <w:ind w:left="360"/>
        <w:rPr>
          <w:lang w:val="en-GB"/>
        </w:rPr>
      </w:pPr>
      <w:bookmarkStart w:id="127" w:name="_Toc448850405"/>
      <w:r w:rsidRPr="007B5276">
        <w:rPr>
          <w:lang w:val="en-GB"/>
        </w:rPr>
        <w:lastRenderedPageBreak/>
        <w:t>Appendix 1 – D</w:t>
      </w:r>
      <w:r w:rsidR="00E719C7" w:rsidRPr="007B5276">
        <w:rPr>
          <w:lang w:val="en-GB"/>
        </w:rPr>
        <w:t>oppler flow</w:t>
      </w:r>
      <w:r w:rsidRPr="007B5276">
        <w:rPr>
          <w:lang w:val="en-GB"/>
        </w:rPr>
        <w:t>meter (</w:t>
      </w:r>
      <w:proofErr w:type="spellStart"/>
      <w:r w:rsidRPr="007B5276">
        <w:rPr>
          <w:lang w:val="en-GB"/>
        </w:rPr>
        <w:t>Débitmètre</w:t>
      </w:r>
      <w:proofErr w:type="spellEnd"/>
      <w:r w:rsidRPr="007B5276">
        <w:rPr>
          <w:lang w:val="en-GB"/>
        </w:rPr>
        <w:t>)</w:t>
      </w:r>
      <w:bookmarkEnd w:id="127"/>
    </w:p>
    <w:tbl>
      <w:tblPr>
        <w:tblStyle w:val="Grilledutableau"/>
        <w:tblpPr w:leftFromText="141" w:rightFromText="141" w:vertAnchor="text" w:horzAnchor="margin" w:tblpY="322"/>
        <w:tblW w:w="0" w:type="auto"/>
        <w:shd w:val="clear" w:color="auto" w:fill="DBDBDB" w:themeFill="accent3" w:themeFillTint="66"/>
        <w:tblLayout w:type="fixed"/>
        <w:tblLook w:val="04A0" w:firstRow="1" w:lastRow="0" w:firstColumn="1" w:lastColumn="0" w:noHBand="0" w:noVBand="1"/>
      </w:tblPr>
      <w:tblGrid>
        <w:gridCol w:w="6204"/>
        <w:gridCol w:w="3084"/>
      </w:tblGrid>
      <w:tr w:rsidR="004120CC" w:rsidRPr="007B5276" w14:paraId="2633649A" w14:textId="77777777" w:rsidTr="004120CC">
        <w:trPr>
          <w:trHeight w:val="988"/>
        </w:trPr>
        <w:tc>
          <w:tcPr>
            <w:tcW w:w="6204" w:type="dxa"/>
            <w:shd w:val="clear" w:color="auto" w:fill="DBDBDB" w:themeFill="accent3" w:themeFillTint="66"/>
            <w:vAlign w:val="center"/>
          </w:tcPr>
          <w:p w14:paraId="12AAA5AC" w14:textId="77777777" w:rsidR="004120CC" w:rsidRPr="007B5276" w:rsidRDefault="00D550DE" w:rsidP="004120CC">
            <w:pPr>
              <w:spacing w:line="259" w:lineRule="auto"/>
              <w:jc w:val="center"/>
              <w:rPr>
                <w:i/>
                <w:lang w:val="en-GB"/>
              </w:rPr>
            </w:pPr>
            <w:proofErr w:type="spellStart"/>
            <w:r w:rsidRPr="007B5276">
              <w:rPr>
                <w:b/>
                <w:i/>
                <w:sz w:val="28"/>
                <w:lang w:val="en-GB"/>
              </w:rPr>
              <w:t>Débitmètre</w:t>
            </w:r>
            <w:proofErr w:type="spellEnd"/>
            <w:r w:rsidR="004120CC" w:rsidRPr="007B5276">
              <w:rPr>
                <w:i/>
                <w:sz w:val="28"/>
                <w:lang w:val="en-GB"/>
              </w:rPr>
              <w:t xml:space="preserve"> </w:t>
            </w:r>
            <w:r w:rsidR="004120CC" w:rsidRPr="007B5276">
              <w:rPr>
                <w:i/>
                <w:lang w:val="en-GB"/>
              </w:rPr>
              <w:br/>
              <w:t>Doppler flow meter (</w:t>
            </w:r>
            <w:proofErr w:type="spellStart"/>
            <w:r w:rsidR="004120CC" w:rsidRPr="007B5276">
              <w:rPr>
                <w:i/>
                <w:lang w:val="en-GB"/>
              </w:rPr>
              <w:t>D</w:t>
            </w:r>
            <w:r w:rsidRPr="007B5276">
              <w:rPr>
                <w:i/>
                <w:lang w:val="en-GB"/>
              </w:rPr>
              <w:t>ébit</w:t>
            </w:r>
            <w:r w:rsidR="004120CC" w:rsidRPr="007B5276">
              <w:rPr>
                <w:i/>
                <w:lang w:val="en-GB"/>
              </w:rPr>
              <w:t>m</w:t>
            </w:r>
            <w:r w:rsidRPr="007B5276">
              <w:rPr>
                <w:i/>
                <w:lang w:val="en-GB"/>
              </w:rPr>
              <w:t>è</w:t>
            </w:r>
            <w:r w:rsidR="004120CC" w:rsidRPr="007B5276">
              <w:rPr>
                <w:i/>
                <w:lang w:val="en-GB"/>
              </w:rPr>
              <w:t>tre</w:t>
            </w:r>
            <w:proofErr w:type="spellEnd"/>
            <w:r w:rsidR="004120CC" w:rsidRPr="007B5276">
              <w:rPr>
                <w:i/>
                <w:lang w:val="en-GB"/>
              </w:rPr>
              <w:t xml:space="preserve">) </w:t>
            </w:r>
          </w:p>
          <w:p w14:paraId="37A271A1" w14:textId="77777777" w:rsidR="004120CC" w:rsidRPr="007B5276" w:rsidRDefault="004120CC" w:rsidP="004120CC">
            <w:pPr>
              <w:spacing w:line="259" w:lineRule="auto"/>
              <w:jc w:val="center"/>
              <w:rPr>
                <w:i/>
                <w:lang w:val="en-GB"/>
              </w:rPr>
            </w:pPr>
          </w:p>
          <w:p w14:paraId="6DEE0587" w14:textId="77777777" w:rsidR="00D550DE" w:rsidRPr="007B5276" w:rsidRDefault="00D550DE" w:rsidP="00D550DE">
            <w:pPr>
              <w:spacing w:line="259" w:lineRule="auto"/>
              <w:jc w:val="center"/>
              <w:rPr>
                <w:i/>
                <w:lang w:val="en-GB"/>
              </w:rPr>
            </w:pPr>
            <w:r w:rsidRPr="007B5276">
              <w:rPr>
                <w:i/>
                <w:lang w:val="en-GB"/>
              </w:rPr>
              <w:t>Operating Procedure</w:t>
            </w:r>
          </w:p>
        </w:tc>
        <w:tc>
          <w:tcPr>
            <w:tcW w:w="3084" w:type="dxa"/>
            <w:shd w:val="clear" w:color="auto" w:fill="auto"/>
            <w:vAlign w:val="center"/>
          </w:tcPr>
          <w:p w14:paraId="5F56F64A" w14:textId="77777777" w:rsidR="004120CC" w:rsidRPr="007B5276" w:rsidRDefault="004120CC" w:rsidP="00DF626F">
            <w:pPr>
              <w:jc w:val="center"/>
              <w:rPr>
                <w:i/>
                <w:lang w:val="en-GB"/>
              </w:rPr>
            </w:pPr>
            <w:r w:rsidRPr="007B5276">
              <w:rPr>
                <w:i/>
                <w:noProof/>
                <w:lang w:val="fr-FR" w:eastAsia="fr-FR"/>
              </w:rPr>
              <w:drawing>
                <wp:inline distT="0" distB="0" distL="0" distR="0" wp14:anchorId="6C198904" wp14:editId="2AAA56DD">
                  <wp:extent cx="1749600" cy="136080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srcRect l="6227" r="5709"/>
                          <a:stretch/>
                        </pic:blipFill>
                        <pic:spPr bwMode="auto">
                          <a:xfrm>
                            <a:off x="0" y="0"/>
                            <a:ext cx="1749600" cy="1360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5CED" w:rsidRPr="007B5276" w14:paraId="65BE8269" w14:textId="77777777" w:rsidTr="002D3A19">
        <w:trPr>
          <w:trHeight w:val="6618"/>
        </w:trPr>
        <w:tc>
          <w:tcPr>
            <w:tcW w:w="9288" w:type="dxa"/>
            <w:gridSpan w:val="2"/>
            <w:tcBorders>
              <w:bottom w:val="single" w:sz="4" w:space="0" w:color="auto"/>
            </w:tcBorders>
            <w:shd w:val="clear" w:color="auto" w:fill="auto"/>
            <w:vAlign w:val="center"/>
          </w:tcPr>
          <w:p w14:paraId="1CA73B1E" w14:textId="77777777" w:rsidR="00855CED" w:rsidRPr="007B5276" w:rsidRDefault="00855CED" w:rsidP="00146F46">
            <w:pPr>
              <w:spacing w:line="259" w:lineRule="auto"/>
              <w:jc w:val="both"/>
              <w:rPr>
                <w:b/>
                <w:i/>
                <w:lang w:val="en-GB"/>
              </w:rPr>
            </w:pPr>
            <w:r w:rsidRPr="007B5276">
              <w:rPr>
                <w:b/>
                <w:i/>
                <w:lang w:val="en-GB"/>
              </w:rPr>
              <w:t>Data Recovery:</w:t>
            </w:r>
          </w:p>
          <w:p w14:paraId="5693B933" w14:textId="77777777" w:rsidR="00855CED" w:rsidRPr="007B5276" w:rsidRDefault="00855CED" w:rsidP="001A5CF5">
            <w:pPr>
              <w:numPr>
                <w:ilvl w:val="0"/>
                <w:numId w:val="15"/>
              </w:numPr>
              <w:spacing w:line="259" w:lineRule="auto"/>
              <w:jc w:val="both"/>
              <w:rPr>
                <w:i/>
                <w:lang w:val="en-GB"/>
              </w:rPr>
            </w:pPr>
            <w:r w:rsidRPr="007B5276">
              <w:rPr>
                <w:i/>
                <w:lang w:val="en-GB"/>
              </w:rPr>
              <w:t>Connect the PC to the flowmeter. The connection is made in the top slot of the device. The corresponding cable has a label (DOPPLER).</w:t>
            </w:r>
          </w:p>
          <w:p w14:paraId="7C34C86B" w14:textId="77777777" w:rsidR="00855CED" w:rsidRPr="007B5276" w:rsidRDefault="00855CED" w:rsidP="001A5CF5">
            <w:pPr>
              <w:numPr>
                <w:ilvl w:val="0"/>
                <w:numId w:val="15"/>
              </w:numPr>
              <w:spacing w:line="259" w:lineRule="auto"/>
              <w:jc w:val="both"/>
              <w:rPr>
                <w:i/>
                <w:lang w:val="en-GB"/>
              </w:rPr>
            </w:pPr>
            <w:r w:rsidRPr="007B5276">
              <w:rPr>
                <w:i/>
                <w:lang w:val="en-GB"/>
              </w:rPr>
              <w:t xml:space="preserve">Open the software « </w:t>
            </w:r>
            <w:proofErr w:type="spellStart"/>
            <w:r w:rsidRPr="007B5276">
              <w:rPr>
                <w:i/>
                <w:lang w:val="en-GB"/>
              </w:rPr>
              <w:t>Flowlink</w:t>
            </w:r>
            <w:proofErr w:type="spellEnd"/>
            <w:r w:rsidRPr="007B5276">
              <w:rPr>
                <w:i/>
                <w:lang w:val="en-GB"/>
              </w:rPr>
              <w:t xml:space="preserve"> ».</w:t>
            </w:r>
          </w:p>
          <w:p w14:paraId="0FF9AA7C" w14:textId="77777777" w:rsidR="00855CED" w:rsidRPr="007B5276" w:rsidRDefault="00855CED" w:rsidP="001A5CF5">
            <w:pPr>
              <w:numPr>
                <w:ilvl w:val="0"/>
                <w:numId w:val="15"/>
              </w:numPr>
              <w:spacing w:line="259" w:lineRule="auto"/>
              <w:jc w:val="both"/>
              <w:rPr>
                <w:i/>
                <w:lang w:val="en-GB"/>
              </w:rPr>
            </w:pPr>
            <w:r w:rsidRPr="007B5276">
              <w:rPr>
                <w:i/>
                <w:lang w:val="en-GB"/>
              </w:rPr>
              <w:t xml:space="preserve">In the left column, open successively the study site to the monitored parameters (ALTEC). A new window will appear. </w:t>
            </w:r>
          </w:p>
          <w:p w14:paraId="780E0307" w14:textId="77777777" w:rsidR="00855CED" w:rsidRPr="007B5276" w:rsidRDefault="00855CED" w:rsidP="001A5CF5">
            <w:pPr>
              <w:numPr>
                <w:ilvl w:val="0"/>
                <w:numId w:val="15"/>
              </w:numPr>
              <w:spacing w:line="259" w:lineRule="auto"/>
              <w:jc w:val="both"/>
              <w:rPr>
                <w:i/>
                <w:lang w:val="en-GB"/>
              </w:rPr>
            </w:pPr>
            <w:r w:rsidRPr="007B5276">
              <w:rPr>
                <w:i/>
                <w:lang w:val="en-GB"/>
              </w:rPr>
              <w:t>At the bottom left of this window, there will be a button « CONNECTER (F7) ». Click to connect.</w:t>
            </w:r>
          </w:p>
          <w:p w14:paraId="4C971549" w14:textId="77777777" w:rsidR="00855CED" w:rsidRPr="007B5276" w:rsidRDefault="00855CED" w:rsidP="001A5CF5">
            <w:pPr>
              <w:numPr>
                <w:ilvl w:val="0"/>
                <w:numId w:val="15"/>
              </w:numPr>
              <w:spacing w:line="259" w:lineRule="auto"/>
              <w:jc w:val="both"/>
              <w:rPr>
                <w:i/>
                <w:lang w:val="en-GB"/>
              </w:rPr>
            </w:pPr>
            <w:r w:rsidRPr="007B5276">
              <w:rPr>
                <w:i/>
                <w:lang w:val="en-GB"/>
              </w:rPr>
              <w:t>After reaching the connection, at the top right corner of the window it will be written « CONNECTE » in green. At the bottom left of the window, the button «TRANS. VAL. (F8) » will be able. Click to transfer the data to the PC. A transfer window will appear. Closed the transfer window, the data is already saved in the database computer.</w:t>
            </w:r>
          </w:p>
          <w:p w14:paraId="5B18612B" w14:textId="77777777" w:rsidR="00855CED" w:rsidRPr="007B5276" w:rsidRDefault="00855CED" w:rsidP="001A5CF5">
            <w:pPr>
              <w:numPr>
                <w:ilvl w:val="0"/>
                <w:numId w:val="15"/>
              </w:numPr>
              <w:spacing w:line="259" w:lineRule="auto"/>
              <w:jc w:val="both"/>
              <w:rPr>
                <w:i/>
                <w:lang w:val="en-GB"/>
              </w:rPr>
            </w:pPr>
            <w:r w:rsidRPr="007B5276">
              <w:rPr>
                <w:i/>
                <w:lang w:val="en-GB"/>
              </w:rPr>
              <w:t xml:space="preserve">To see the data, click on « GRAPHIQUE </w:t>
            </w:r>
            <w:proofErr w:type="gramStart"/>
            <w:r w:rsidRPr="007B5276">
              <w:rPr>
                <w:i/>
                <w:lang w:val="en-GB"/>
              </w:rPr>
              <w:t>DEFAUL(</w:t>
            </w:r>
            <w:proofErr w:type="gramEnd"/>
            <w:r w:rsidRPr="007B5276">
              <w:rPr>
                <w:i/>
                <w:lang w:val="en-GB"/>
              </w:rPr>
              <w:t xml:space="preserve">F9) ». A graph will appear. It’s necessary to change the properties of the graph to show the period of time, measures and units of </w:t>
            </w:r>
            <w:proofErr w:type="gramStart"/>
            <w:r w:rsidRPr="007B5276">
              <w:rPr>
                <w:i/>
                <w:lang w:val="en-GB"/>
              </w:rPr>
              <w:t>measurement  as</w:t>
            </w:r>
            <w:proofErr w:type="gramEnd"/>
            <w:r w:rsidRPr="007B5276">
              <w:rPr>
                <w:i/>
                <w:lang w:val="en-GB"/>
              </w:rPr>
              <w:t xml:space="preserve"> you want. For that, click left on the graphic and go to « PROPRIETES ». In the window that appears, it is possible to make choices as desired.</w:t>
            </w:r>
          </w:p>
          <w:p w14:paraId="51548BAE" w14:textId="77777777" w:rsidR="00855CED" w:rsidRPr="007B5276" w:rsidRDefault="00855CED" w:rsidP="001A5CF5">
            <w:pPr>
              <w:numPr>
                <w:ilvl w:val="0"/>
                <w:numId w:val="15"/>
              </w:numPr>
              <w:spacing w:line="259" w:lineRule="auto"/>
              <w:jc w:val="both"/>
              <w:rPr>
                <w:i/>
                <w:lang w:val="en-GB"/>
              </w:rPr>
            </w:pPr>
            <w:r w:rsidRPr="007B5276">
              <w:rPr>
                <w:i/>
                <w:lang w:val="en-GB"/>
              </w:rPr>
              <w:t>In « ECHELLE DE TEMPS », check « </w:t>
            </w:r>
            <w:proofErr w:type="spellStart"/>
            <w:r w:rsidRPr="007B5276">
              <w:rPr>
                <w:i/>
                <w:lang w:val="en-GB"/>
              </w:rPr>
              <w:t>Absolu</w:t>
            </w:r>
            <w:proofErr w:type="spellEnd"/>
            <w:r w:rsidRPr="007B5276">
              <w:rPr>
                <w:i/>
                <w:lang w:val="en-GB"/>
              </w:rPr>
              <w:t> » and enter the date and time of data recovery beginning.</w:t>
            </w:r>
          </w:p>
          <w:p w14:paraId="337F82FB" w14:textId="77777777" w:rsidR="00855CED" w:rsidRPr="007B5276" w:rsidRDefault="00855CED" w:rsidP="001A5CF5">
            <w:pPr>
              <w:numPr>
                <w:ilvl w:val="0"/>
                <w:numId w:val="15"/>
              </w:numPr>
              <w:spacing w:line="259" w:lineRule="auto"/>
              <w:jc w:val="both"/>
              <w:rPr>
                <w:i/>
                <w:lang w:val="en-GB"/>
              </w:rPr>
            </w:pPr>
            <w:r w:rsidRPr="007B5276">
              <w:rPr>
                <w:i/>
                <w:lang w:val="en-GB"/>
              </w:rPr>
              <w:t>Enter the number of days you want in the data range.</w:t>
            </w:r>
          </w:p>
          <w:p w14:paraId="3DD098D2" w14:textId="77777777" w:rsidR="00855CED" w:rsidRPr="007B5276" w:rsidRDefault="00855CED" w:rsidP="001A5CF5">
            <w:pPr>
              <w:numPr>
                <w:ilvl w:val="0"/>
                <w:numId w:val="15"/>
              </w:numPr>
              <w:spacing w:line="259" w:lineRule="auto"/>
              <w:jc w:val="both"/>
              <w:rPr>
                <w:i/>
                <w:lang w:val="en-GB"/>
              </w:rPr>
            </w:pPr>
            <w:r w:rsidRPr="007B5276">
              <w:rPr>
                <w:i/>
                <w:lang w:val="en-GB"/>
              </w:rPr>
              <w:t>Confirm with « OK ».</w:t>
            </w:r>
          </w:p>
          <w:p w14:paraId="06838EA1" w14:textId="77777777" w:rsidR="00855CED" w:rsidRPr="007B5276" w:rsidRDefault="00855CED" w:rsidP="001A5CF5">
            <w:pPr>
              <w:numPr>
                <w:ilvl w:val="0"/>
                <w:numId w:val="15"/>
              </w:numPr>
              <w:spacing w:line="259" w:lineRule="auto"/>
              <w:jc w:val="both"/>
              <w:rPr>
                <w:i/>
                <w:lang w:val="en-GB"/>
              </w:rPr>
            </w:pPr>
            <w:r w:rsidRPr="007B5276">
              <w:rPr>
                <w:i/>
                <w:lang w:val="en-GB"/>
              </w:rPr>
              <w:t>Keep the data by clicking on the icon of a house with a sun</w:t>
            </w:r>
          </w:p>
          <w:p w14:paraId="00035DE8" w14:textId="77777777" w:rsidR="00855CED" w:rsidRPr="007B5276" w:rsidRDefault="00855CED" w:rsidP="001A5CF5">
            <w:pPr>
              <w:numPr>
                <w:ilvl w:val="0"/>
                <w:numId w:val="15"/>
              </w:numPr>
              <w:spacing w:line="259" w:lineRule="auto"/>
              <w:jc w:val="both"/>
              <w:rPr>
                <w:i/>
                <w:lang w:val="en-GB"/>
              </w:rPr>
            </w:pPr>
            <w:r w:rsidRPr="007B5276">
              <w:rPr>
                <w:i/>
                <w:lang w:val="en-GB"/>
              </w:rPr>
              <w:t>Click on the icon « graph/table » to go in tabular form.</w:t>
            </w:r>
          </w:p>
          <w:p w14:paraId="1C362F3A" w14:textId="77777777" w:rsidR="00855CED" w:rsidRPr="007B5276" w:rsidRDefault="00855CED" w:rsidP="001A5CF5">
            <w:pPr>
              <w:numPr>
                <w:ilvl w:val="0"/>
                <w:numId w:val="15"/>
              </w:numPr>
              <w:spacing w:line="259" w:lineRule="auto"/>
              <w:jc w:val="both"/>
              <w:rPr>
                <w:b/>
                <w:i/>
                <w:lang w:val="en-GB"/>
              </w:rPr>
            </w:pPr>
            <w:r w:rsidRPr="007B5276">
              <w:rPr>
                <w:i/>
                <w:lang w:val="en-GB"/>
              </w:rPr>
              <w:t xml:space="preserve">Go to « </w:t>
            </w:r>
            <w:proofErr w:type="spellStart"/>
            <w:r w:rsidRPr="007B5276">
              <w:rPr>
                <w:i/>
                <w:lang w:val="en-GB"/>
              </w:rPr>
              <w:t>Fichier</w:t>
            </w:r>
            <w:proofErr w:type="spellEnd"/>
            <w:r w:rsidRPr="007B5276">
              <w:rPr>
                <w:i/>
                <w:lang w:val="en-GB"/>
              </w:rPr>
              <w:t xml:space="preserve"> » then « Exporter » to </w:t>
            </w:r>
            <w:proofErr w:type="gramStart"/>
            <w:r w:rsidRPr="007B5276">
              <w:rPr>
                <w:i/>
                <w:lang w:val="en-GB"/>
              </w:rPr>
              <w:t>has</w:t>
            </w:r>
            <w:proofErr w:type="gramEnd"/>
            <w:r w:rsidRPr="007B5276">
              <w:rPr>
                <w:i/>
                <w:lang w:val="en-GB"/>
              </w:rPr>
              <w:t xml:space="preserve"> as excel format.</w:t>
            </w:r>
          </w:p>
        </w:tc>
      </w:tr>
      <w:tr w:rsidR="004120CC" w:rsidRPr="007B5276" w14:paraId="3F967CC9" w14:textId="77777777" w:rsidTr="002D3A19">
        <w:trPr>
          <w:trHeight w:val="1819"/>
        </w:trPr>
        <w:tc>
          <w:tcPr>
            <w:tcW w:w="9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9DE29A" w14:textId="77777777" w:rsidR="004120CC" w:rsidRPr="007B5276" w:rsidRDefault="004120CC" w:rsidP="00146F46">
            <w:pPr>
              <w:spacing w:line="259" w:lineRule="auto"/>
              <w:jc w:val="both"/>
              <w:rPr>
                <w:b/>
                <w:i/>
                <w:lang w:val="en-GB"/>
              </w:rPr>
            </w:pPr>
            <w:r w:rsidRPr="007B5276">
              <w:rPr>
                <w:b/>
                <w:i/>
                <w:lang w:val="en-GB"/>
              </w:rPr>
              <w:t>Change number of decimal places on a parameter :</w:t>
            </w:r>
          </w:p>
          <w:p w14:paraId="3C0B180B" w14:textId="77777777" w:rsidR="004120CC" w:rsidRPr="007B5276" w:rsidRDefault="004120CC" w:rsidP="001A5CF5">
            <w:pPr>
              <w:numPr>
                <w:ilvl w:val="0"/>
                <w:numId w:val="15"/>
              </w:numPr>
              <w:jc w:val="both"/>
              <w:rPr>
                <w:i/>
                <w:lang w:val="en-GB"/>
              </w:rPr>
            </w:pPr>
            <w:r w:rsidRPr="007B5276">
              <w:rPr>
                <w:i/>
                <w:lang w:val="en-GB"/>
              </w:rPr>
              <w:t>Right click on the graph.</w:t>
            </w:r>
          </w:p>
          <w:p w14:paraId="10A63FA2" w14:textId="77777777" w:rsidR="004120CC" w:rsidRPr="007B5276" w:rsidRDefault="004120CC" w:rsidP="001A5CF5">
            <w:pPr>
              <w:numPr>
                <w:ilvl w:val="0"/>
                <w:numId w:val="15"/>
              </w:numPr>
              <w:jc w:val="both"/>
              <w:rPr>
                <w:i/>
                <w:lang w:val="en-GB"/>
              </w:rPr>
            </w:pPr>
            <w:r w:rsidRPr="007B5276">
              <w:rPr>
                <w:i/>
                <w:lang w:val="en-GB"/>
              </w:rPr>
              <w:t>Go to the tab « </w:t>
            </w:r>
            <w:proofErr w:type="spellStart"/>
            <w:r w:rsidRPr="007B5276">
              <w:rPr>
                <w:i/>
                <w:lang w:val="en-GB"/>
              </w:rPr>
              <w:t>propriétés</w:t>
            </w:r>
            <w:proofErr w:type="spellEnd"/>
            <w:r w:rsidRPr="007B5276">
              <w:rPr>
                <w:i/>
                <w:lang w:val="en-GB"/>
              </w:rPr>
              <w:t> », then into « </w:t>
            </w:r>
            <w:proofErr w:type="spellStart"/>
            <w:r w:rsidRPr="007B5276">
              <w:rPr>
                <w:i/>
                <w:lang w:val="en-GB"/>
              </w:rPr>
              <w:t>séries</w:t>
            </w:r>
            <w:proofErr w:type="spellEnd"/>
            <w:r w:rsidRPr="007B5276">
              <w:rPr>
                <w:i/>
                <w:lang w:val="en-GB"/>
              </w:rPr>
              <w:t> ».Highlight the parameter to change.</w:t>
            </w:r>
          </w:p>
          <w:p w14:paraId="54E3D0F7" w14:textId="77777777" w:rsidR="004120CC" w:rsidRPr="007B5276" w:rsidRDefault="004120CC" w:rsidP="001A5CF5">
            <w:pPr>
              <w:numPr>
                <w:ilvl w:val="0"/>
                <w:numId w:val="15"/>
              </w:numPr>
              <w:jc w:val="both"/>
              <w:rPr>
                <w:i/>
                <w:lang w:val="en-GB"/>
              </w:rPr>
            </w:pPr>
            <w:r w:rsidRPr="007B5276">
              <w:rPr>
                <w:i/>
                <w:lang w:val="en-GB"/>
              </w:rPr>
              <w:t>Uncheck « </w:t>
            </w:r>
            <w:proofErr w:type="spellStart"/>
            <w:r w:rsidRPr="007B5276">
              <w:rPr>
                <w:i/>
                <w:lang w:val="en-GB"/>
              </w:rPr>
              <w:t>résolution</w:t>
            </w:r>
            <w:proofErr w:type="spellEnd"/>
            <w:r w:rsidRPr="007B5276">
              <w:rPr>
                <w:i/>
                <w:lang w:val="en-GB"/>
              </w:rPr>
              <w:t xml:space="preserve"> </w:t>
            </w:r>
            <w:proofErr w:type="spellStart"/>
            <w:r w:rsidRPr="007B5276">
              <w:rPr>
                <w:i/>
                <w:lang w:val="en-GB"/>
              </w:rPr>
              <w:t>implicite</w:t>
            </w:r>
            <w:proofErr w:type="spellEnd"/>
            <w:r w:rsidRPr="007B5276">
              <w:rPr>
                <w:i/>
                <w:lang w:val="en-GB"/>
              </w:rPr>
              <w:t> ».</w:t>
            </w:r>
          </w:p>
          <w:p w14:paraId="42D46687" w14:textId="77777777" w:rsidR="004120CC" w:rsidRPr="007B5276" w:rsidRDefault="004120CC" w:rsidP="001A5CF5">
            <w:pPr>
              <w:numPr>
                <w:ilvl w:val="0"/>
                <w:numId w:val="15"/>
              </w:numPr>
              <w:jc w:val="both"/>
              <w:rPr>
                <w:i/>
                <w:lang w:val="en-GB"/>
              </w:rPr>
            </w:pPr>
            <w:r w:rsidRPr="007B5276">
              <w:rPr>
                <w:i/>
                <w:lang w:val="en-GB"/>
              </w:rPr>
              <w:t>Change the values.</w:t>
            </w:r>
            <w:r w:rsidRPr="007B5276">
              <w:rPr>
                <w:i/>
                <w:lang w:val="en-GB"/>
              </w:rPr>
              <w:tab/>
            </w:r>
          </w:p>
          <w:p w14:paraId="696E17DE" w14:textId="77777777" w:rsidR="004120CC" w:rsidRPr="007B5276" w:rsidRDefault="004120CC" w:rsidP="001A5CF5">
            <w:pPr>
              <w:numPr>
                <w:ilvl w:val="0"/>
                <w:numId w:val="15"/>
              </w:numPr>
              <w:jc w:val="both"/>
              <w:rPr>
                <w:i/>
                <w:lang w:val="en-GB"/>
              </w:rPr>
            </w:pPr>
            <w:r w:rsidRPr="007B5276">
              <w:rPr>
                <w:i/>
                <w:lang w:val="en-GB"/>
              </w:rPr>
              <w:t>Confirm with « OK ».</w:t>
            </w:r>
          </w:p>
        </w:tc>
      </w:tr>
      <w:tr w:rsidR="002D3A19" w:rsidRPr="00FA451C" w14:paraId="55E66D85" w14:textId="77777777" w:rsidTr="002D3A19">
        <w:trPr>
          <w:trHeight w:val="134"/>
        </w:trPr>
        <w:tc>
          <w:tcPr>
            <w:tcW w:w="9288" w:type="dxa"/>
            <w:gridSpan w:val="2"/>
            <w:tcBorders>
              <w:top w:val="single" w:sz="4" w:space="0" w:color="auto"/>
              <w:left w:val="single" w:sz="4" w:space="0" w:color="auto"/>
              <w:right w:val="single" w:sz="4" w:space="0" w:color="auto"/>
            </w:tcBorders>
            <w:shd w:val="clear" w:color="auto" w:fill="auto"/>
            <w:vAlign w:val="center"/>
          </w:tcPr>
          <w:p w14:paraId="0B3DFC65" w14:textId="77777777" w:rsidR="002D3A19" w:rsidRPr="00D459F1" w:rsidRDefault="002D3A19" w:rsidP="002D3A19">
            <w:pPr>
              <w:rPr>
                <w:sz w:val="20"/>
                <w:lang w:val="fr-FR"/>
              </w:rPr>
            </w:pPr>
            <w:r w:rsidRPr="00D459F1">
              <w:rPr>
                <w:b/>
                <w:bCs/>
                <w:sz w:val="24"/>
                <w:lang w:val="fr-FR"/>
              </w:rPr>
              <w:t>En cas de problèmes</w:t>
            </w:r>
            <w:r w:rsidRPr="00D459F1">
              <w:rPr>
                <w:sz w:val="20"/>
                <w:lang w:val="fr-FR"/>
              </w:rPr>
              <w:t> :</w:t>
            </w:r>
          </w:p>
          <w:p w14:paraId="64086C35" w14:textId="77777777" w:rsidR="002D3A19" w:rsidRPr="00D459F1" w:rsidRDefault="002D3A19" w:rsidP="002D3A19">
            <w:pPr>
              <w:rPr>
                <w:sz w:val="20"/>
                <w:lang w:val="fr-FR"/>
              </w:rPr>
            </w:pPr>
            <w:r w:rsidRPr="00D459F1">
              <w:rPr>
                <w:sz w:val="20"/>
                <w:u w:val="single"/>
                <w:lang w:val="fr-FR"/>
              </w:rPr>
              <w:t xml:space="preserve">Avec </w:t>
            </w:r>
            <w:proofErr w:type="spellStart"/>
            <w:r w:rsidRPr="00D459F1">
              <w:rPr>
                <w:sz w:val="20"/>
                <w:u w:val="single"/>
                <w:lang w:val="fr-FR"/>
              </w:rPr>
              <w:t>Flowlink</w:t>
            </w:r>
            <w:proofErr w:type="spellEnd"/>
            <w:r w:rsidRPr="00D459F1">
              <w:rPr>
                <w:sz w:val="20"/>
                <w:lang w:val="fr-FR"/>
              </w:rPr>
              <w:t> :</w:t>
            </w:r>
          </w:p>
          <w:p w14:paraId="322C0BF7" w14:textId="77777777" w:rsidR="002D3A19" w:rsidRPr="00D459F1" w:rsidRDefault="002D3A19" w:rsidP="001A5CF5">
            <w:pPr>
              <w:numPr>
                <w:ilvl w:val="0"/>
                <w:numId w:val="17"/>
              </w:numPr>
              <w:rPr>
                <w:sz w:val="20"/>
                <w:lang w:val="fr-FR"/>
              </w:rPr>
            </w:pPr>
            <w:r w:rsidRPr="00D459F1">
              <w:rPr>
                <w:sz w:val="20"/>
                <w:lang w:val="fr-FR"/>
              </w:rPr>
              <w:t>Si les données récemment récupérées ne s’affichent pas sur le graphe :</w:t>
            </w:r>
          </w:p>
          <w:p w14:paraId="5ED3CCFC" w14:textId="77777777" w:rsidR="002D3A19" w:rsidRPr="00D459F1" w:rsidRDefault="002D3A19" w:rsidP="002D3A19">
            <w:pPr>
              <w:rPr>
                <w:sz w:val="20"/>
                <w:lang w:val="fr-FR"/>
              </w:rPr>
            </w:pPr>
            <w:r w:rsidRPr="00D459F1">
              <w:rPr>
                <w:sz w:val="20"/>
                <w:lang w:val="fr-FR"/>
              </w:rPr>
              <w:t xml:space="preserve">Il suffit de rajouter une série de données (hauteur) en allant chercher les données de Rouffach et </w:t>
            </w:r>
            <w:proofErr w:type="spellStart"/>
            <w:r w:rsidRPr="00D459F1">
              <w:rPr>
                <w:sz w:val="20"/>
                <w:lang w:val="fr-FR"/>
              </w:rPr>
              <w:t>Factory</w:t>
            </w:r>
            <w:proofErr w:type="spellEnd"/>
            <w:r w:rsidRPr="00D459F1">
              <w:rPr>
                <w:sz w:val="20"/>
                <w:lang w:val="fr-FR"/>
              </w:rPr>
              <w:t>.</w:t>
            </w:r>
          </w:p>
          <w:p w14:paraId="7E6BB99B" w14:textId="77777777" w:rsidR="002D3A19" w:rsidRPr="007B5276" w:rsidRDefault="002D3A19" w:rsidP="002D3A19">
            <w:pPr>
              <w:rPr>
                <w:sz w:val="20"/>
                <w:lang w:val="en-GB"/>
              </w:rPr>
            </w:pPr>
            <w:r w:rsidRPr="007B5276">
              <w:rPr>
                <w:sz w:val="20"/>
                <w:u w:val="single"/>
                <w:lang w:val="en-GB"/>
              </w:rPr>
              <w:t xml:space="preserve">Avec le </w:t>
            </w:r>
            <w:proofErr w:type="spellStart"/>
            <w:r w:rsidRPr="007B5276">
              <w:rPr>
                <w:sz w:val="20"/>
                <w:u w:val="single"/>
                <w:lang w:val="en-GB"/>
              </w:rPr>
              <w:t>matériel</w:t>
            </w:r>
            <w:proofErr w:type="spellEnd"/>
            <w:r w:rsidRPr="007B5276">
              <w:rPr>
                <w:sz w:val="20"/>
                <w:u w:val="single"/>
                <w:lang w:val="en-GB"/>
              </w:rPr>
              <w:t xml:space="preserve"> ISCO</w:t>
            </w:r>
            <w:r w:rsidRPr="007B5276">
              <w:rPr>
                <w:sz w:val="20"/>
                <w:lang w:val="en-GB"/>
              </w:rPr>
              <w:t> :</w:t>
            </w:r>
          </w:p>
          <w:p w14:paraId="05BC7C41" w14:textId="77777777" w:rsidR="002D3A19" w:rsidRPr="00D459F1" w:rsidRDefault="002D3A19" w:rsidP="001A5CF5">
            <w:pPr>
              <w:numPr>
                <w:ilvl w:val="0"/>
                <w:numId w:val="17"/>
              </w:numPr>
              <w:rPr>
                <w:sz w:val="20"/>
                <w:lang w:val="fr-FR"/>
              </w:rPr>
            </w:pPr>
            <w:r w:rsidRPr="00D459F1">
              <w:rPr>
                <w:sz w:val="20"/>
                <w:lang w:val="fr-FR"/>
              </w:rPr>
              <w:t>Si la hauteur relevée est aberrante, il est possible de modifier arbitrairement cette valeur pour recaler l’appareil correctement :</w:t>
            </w:r>
          </w:p>
          <w:p w14:paraId="2AF7705A" w14:textId="77777777" w:rsidR="002D3A19" w:rsidRPr="00D459F1" w:rsidRDefault="002D3A19" w:rsidP="002D3A19">
            <w:pPr>
              <w:rPr>
                <w:sz w:val="20"/>
                <w:lang w:val="fr-FR"/>
              </w:rPr>
            </w:pPr>
            <w:r w:rsidRPr="00D459F1">
              <w:rPr>
                <w:sz w:val="20"/>
                <w:lang w:val="fr-FR"/>
              </w:rPr>
              <w:t>Dans le menu principal de l’écran de l’appareil ISCO, choisir « voir données ».</w:t>
            </w:r>
          </w:p>
          <w:p w14:paraId="719E0303" w14:textId="77777777" w:rsidR="002D3A19" w:rsidRPr="002D3A19" w:rsidRDefault="002D3A19" w:rsidP="002D3A19">
            <w:pPr>
              <w:rPr>
                <w:sz w:val="20"/>
                <w:lang w:val="fr-FR"/>
              </w:rPr>
            </w:pPr>
            <w:r w:rsidRPr="00D459F1">
              <w:rPr>
                <w:sz w:val="20"/>
                <w:lang w:val="fr-FR"/>
              </w:rPr>
              <w:t>Faire défiler le menu jusqu’à « caler/ajuster paramètre », où il est alors possible de modifier la valeur de la hauteur d’eau.</w:t>
            </w:r>
          </w:p>
        </w:tc>
      </w:tr>
    </w:tbl>
    <w:p w14:paraId="040462A8" w14:textId="77777777" w:rsidR="00781DD3" w:rsidRPr="002D3A19" w:rsidRDefault="00781DD3" w:rsidP="002D3A19">
      <w:pPr>
        <w:pStyle w:val="Titre1"/>
        <w:numPr>
          <w:ilvl w:val="0"/>
          <w:numId w:val="0"/>
        </w:numPr>
        <w:ind w:left="360"/>
        <w:rPr>
          <w:lang w:val="fr-FR"/>
        </w:rPr>
      </w:pPr>
      <w:bookmarkStart w:id="128" w:name="_Toc448850406"/>
      <w:proofErr w:type="spellStart"/>
      <w:r w:rsidRPr="002D3A19">
        <w:rPr>
          <w:lang w:val="fr-FR"/>
        </w:rPr>
        <w:lastRenderedPageBreak/>
        <w:t>Appendix</w:t>
      </w:r>
      <w:proofErr w:type="spellEnd"/>
      <w:r w:rsidRPr="002D3A19">
        <w:rPr>
          <w:lang w:val="fr-FR"/>
        </w:rPr>
        <w:t xml:space="preserve"> 2 – </w:t>
      </w:r>
      <w:proofErr w:type="spellStart"/>
      <w:r w:rsidR="002D3A19" w:rsidRPr="002D3A19">
        <w:rPr>
          <w:lang w:val="fr-FR"/>
        </w:rPr>
        <w:t>Automatic</w:t>
      </w:r>
      <w:proofErr w:type="spellEnd"/>
      <w:r w:rsidR="002D3A19" w:rsidRPr="002D3A19">
        <w:rPr>
          <w:lang w:val="fr-FR"/>
        </w:rPr>
        <w:t xml:space="preserve"> Sampler</w:t>
      </w:r>
      <w:r w:rsidRPr="002D3A19">
        <w:rPr>
          <w:lang w:val="fr-FR"/>
        </w:rPr>
        <w:t xml:space="preserve"> (</w:t>
      </w:r>
      <w:proofErr w:type="spellStart"/>
      <w:r w:rsidR="002D3A19" w:rsidRPr="002D3A19">
        <w:rPr>
          <w:lang w:val="fr-FR"/>
        </w:rPr>
        <w:t>Pre-leveur</w:t>
      </w:r>
      <w:proofErr w:type="spellEnd"/>
      <w:r w:rsidRPr="002D3A19">
        <w:rPr>
          <w:lang w:val="fr-FR"/>
        </w:rPr>
        <w:t>)</w:t>
      </w:r>
      <w:bookmarkEnd w:id="128"/>
    </w:p>
    <w:tbl>
      <w:tblPr>
        <w:tblStyle w:val="Grilledutableau"/>
        <w:tblpPr w:leftFromText="141" w:rightFromText="141" w:vertAnchor="text" w:horzAnchor="margin" w:tblpY="322"/>
        <w:tblW w:w="0" w:type="auto"/>
        <w:shd w:val="clear" w:color="auto" w:fill="DBDBDB" w:themeFill="accent3" w:themeFillTint="66"/>
        <w:tblLayout w:type="fixed"/>
        <w:tblLook w:val="04A0" w:firstRow="1" w:lastRow="0" w:firstColumn="1" w:lastColumn="0" w:noHBand="0" w:noVBand="1"/>
      </w:tblPr>
      <w:tblGrid>
        <w:gridCol w:w="6345"/>
        <w:gridCol w:w="2943"/>
      </w:tblGrid>
      <w:tr w:rsidR="0067300F" w:rsidRPr="007B5276" w14:paraId="25F0812B" w14:textId="77777777" w:rsidTr="002D3A19">
        <w:trPr>
          <w:trHeight w:val="1697"/>
        </w:trPr>
        <w:tc>
          <w:tcPr>
            <w:tcW w:w="6345" w:type="dxa"/>
            <w:shd w:val="clear" w:color="auto" w:fill="DBDBDB" w:themeFill="accent3" w:themeFillTint="66"/>
            <w:vAlign w:val="center"/>
          </w:tcPr>
          <w:p w14:paraId="37498A9E" w14:textId="77777777" w:rsidR="0067300F" w:rsidRPr="007B5276" w:rsidRDefault="002D3A19" w:rsidP="0067300F">
            <w:pPr>
              <w:jc w:val="center"/>
              <w:rPr>
                <w:i/>
                <w:lang w:val="en-GB"/>
              </w:rPr>
            </w:pPr>
            <w:r w:rsidRPr="0058177B">
              <w:rPr>
                <w:b/>
                <w:i/>
                <w:sz w:val="28"/>
                <w:lang w:val="en-GB"/>
              </w:rPr>
              <w:t>Pre-</w:t>
            </w:r>
            <w:proofErr w:type="spellStart"/>
            <w:r w:rsidRPr="0058177B">
              <w:rPr>
                <w:b/>
                <w:i/>
                <w:sz w:val="28"/>
                <w:lang w:val="en-GB"/>
              </w:rPr>
              <w:t>leveur</w:t>
            </w:r>
            <w:proofErr w:type="spellEnd"/>
            <w:r w:rsidR="0067300F" w:rsidRPr="0058177B">
              <w:rPr>
                <w:i/>
                <w:lang w:val="en-GB"/>
              </w:rPr>
              <w:br/>
            </w:r>
            <w:r w:rsidR="0067300F" w:rsidRPr="0058177B">
              <w:rPr>
                <w:lang w:val="en-GB"/>
              </w:rPr>
              <w:t xml:space="preserve"> </w:t>
            </w:r>
            <w:r w:rsidR="0067300F" w:rsidRPr="007B5276">
              <w:rPr>
                <w:i/>
                <w:lang w:val="en-GB"/>
              </w:rPr>
              <w:t>Automatic refrigerated sampler (Pre-</w:t>
            </w:r>
            <w:proofErr w:type="spellStart"/>
            <w:r w:rsidR="0067300F" w:rsidRPr="007B5276">
              <w:rPr>
                <w:i/>
                <w:lang w:val="en-GB"/>
              </w:rPr>
              <w:t>leveur</w:t>
            </w:r>
            <w:proofErr w:type="spellEnd"/>
            <w:r w:rsidR="0067300F" w:rsidRPr="007B5276">
              <w:rPr>
                <w:i/>
                <w:lang w:val="en-GB"/>
              </w:rPr>
              <w:t xml:space="preserve">) </w:t>
            </w:r>
          </w:p>
          <w:p w14:paraId="1B57A319" w14:textId="77777777" w:rsidR="0067300F" w:rsidRPr="007B5276" w:rsidRDefault="0067300F" w:rsidP="0067300F">
            <w:pPr>
              <w:jc w:val="center"/>
              <w:rPr>
                <w:i/>
                <w:lang w:val="en-GB"/>
              </w:rPr>
            </w:pPr>
          </w:p>
          <w:p w14:paraId="0C18A571" w14:textId="77777777" w:rsidR="0067300F" w:rsidRPr="007B5276" w:rsidRDefault="0067300F" w:rsidP="0067300F">
            <w:pPr>
              <w:jc w:val="center"/>
              <w:rPr>
                <w:i/>
                <w:lang w:val="en-GB"/>
              </w:rPr>
            </w:pPr>
            <w:r w:rsidRPr="007B5276">
              <w:rPr>
                <w:i/>
                <w:lang w:val="en-GB"/>
              </w:rPr>
              <w:t>Operating Procedure</w:t>
            </w:r>
          </w:p>
        </w:tc>
        <w:tc>
          <w:tcPr>
            <w:tcW w:w="2943" w:type="dxa"/>
            <w:shd w:val="clear" w:color="auto" w:fill="auto"/>
            <w:vAlign w:val="center"/>
          </w:tcPr>
          <w:p w14:paraId="288F8BBC" w14:textId="77777777" w:rsidR="0067300F" w:rsidRPr="007B5276" w:rsidRDefault="0067300F" w:rsidP="0067300F">
            <w:pPr>
              <w:jc w:val="center"/>
              <w:rPr>
                <w:i/>
                <w:lang w:val="en-GB"/>
              </w:rPr>
            </w:pPr>
          </w:p>
        </w:tc>
      </w:tr>
      <w:tr w:rsidR="004120CC" w:rsidRPr="007B5276" w14:paraId="5204F93A" w14:textId="77777777" w:rsidTr="0067300F">
        <w:trPr>
          <w:trHeight w:val="1832"/>
        </w:trPr>
        <w:tc>
          <w:tcPr>
            <w:tcW w:w="9288" w:type="dxa"/>
            <w:gridSpan w:val="2"/>
            <w:tcBorders>
              <w:bottom w:val="single" w:sz="4" w:space="0" w:color="auto"/>
            </w:tcBorders>
            <w:shd w:val="clear" w:color="auto" w:fill="auto"/>
            <w:vAlign w:val="center"/>
          </w:tcPr>
          <w:p w14:paraId="1698083E" w14:textId="77777777" w:rsidR="004120CC" w:rsidRPr="007B5276" w:rsidRDefault="004120CC" w:rsidP="0067300F">
            <w:pPr>
              <w:spacing w:line="259" w:lineRule="auto"/>
              <w:jc w:val="both"/>
              <w:rPr>
                <w:b/>
                <w:i/>
                <w:lang w:val="en-GB"/>
              </w:rPr>
            </w:pPr>
            <w:r w:rsidRPr="007B5276">
              <w:rPr>
                <w:b/>
                <w:i/>
                <w:lang w:val="en-GB"/>
              </w:rPr>
              <w:t>Contents:</w:t>
            </w:r>
          </w:p>
          <w:p w14:paraId="61810026" w14:textId="77777777" w:rsidR="004120CC" w:rsidRPr="007B5276" w:rsidRDefault="004120CC" w:rsidP="001A5CF5">
            <w:pPr>
              <w:numPr>
                <w:ilvl w:val="0"/>
                <w:numId w:val="15"/>
              </w:numPr>
              <w:tabs>
                <w:tab w:val="clear" w:pos="720"/>
                <w:tab w:val="num" w:pos="426"/>
              </w:tabs>
              <w:ind w:hanging="720"/>
              <w:jc w:val="both"/>
              <w:rPr>
                <w:i/>
                <w:lang w:val="en-GB"/>
              </w:rPr>
            </w:pPr>
            <w:r w:rsidRPr="007B5276">
              <w:rPr>
                <w:i/>
                <w:lang w:val="en-GB"/>
              </w:rPr>
              <w:t>24 glass bottles of 1L</w:t>
            </w:r>
          </w:p>
          <w:p w14:paraId="2CEF928A" w14:textId="77777777" w:rsidR="004120CC" w:rsidRPr="007B5276" w:rsidRDefault="004120CC" w:rsidP="001A5CF5">
            <w:pPr>
              <w:numPr>
                <w:ilvl w:val="0"/>
                <w:numId w:val="15"/>
              </w:numPr>
              <w:tabs>
                <w:tab w:val="clear" w:pos="720"/>
                <w:tab w:val="num" w:pos="426"/>
              </w:tabs>
              <w:ind w:hanging="720"/>
              <w:jc w:val="both"/>
              <w:rPr>
                <w:i/>
                <w:lang w:val="en-GB"/>
              </w:rPr>
            </w:pPr>
            <w:r w:rsidRPr="007B5276">
              <w:rPr>
                <w:i/>
                <w:lang w:val="en-GB"/>
              </w:rPr>
              <w:t xml:space="preserve">A vinyl cover for each bottle (i.e. </w:t>
            </w:r>
            <w:r w:rsidR="00B5579D" w:rsidRPr="007B5276">
              <w:rPr>
                <w:i/>
                <w:lang w:val="en-GB"/>
              </w:rPr>
              <w:t>for</w:t>
            </w:r>
            <w:r w:rsidRPr="007B5276">
              <w:rPr>
                <w:i/>
                <w:lang w:val="en-GB"/>
              </w:rPr>
              <w:t xml:space="preserve"> trip back to the laboratory)</w:t>
            </w:r>
          </w:p>
          <w:p w14:paraId="7DD57EB6" w14:textId="77777777" w:rsidR="004120CC" w:rsidRPr="007B5276" w:rsidRDefault="004120CC" w:rsidP="001A5CF5">
            <w:pPr>
              <w:numPr>
                <w:ilvl w:val="0"/>
                <w:numId w:val="15"/>
              </w:numPr>
              <w:tabs>
                <w:tab w:val="clear" w:pos="720"/>
                <w:tab w:val="num" w:pos="426"/>
              </w:tabs>
              <w:ind w:hanging="720"/>
              <w:jc w:val="both"/>
              <w:rPr>
                <w:i/>
                <w:lang w:val="en-GB"/>
              </w:rPr>
            </w:pPr>
            <w:r w:rsidRPr="007B5276">
              <w:rPr>
                <w:i/>
                <w:lang w:val="en-GB"/>
              </w:rPr>
              <w:t>Rotating water dispenser</w:t>
            </w:r>
          </w:p>
          <w:p w14:paraId="026B105F" w14:textId="77777777" w:rsidR="004120CC" w:rsidRPr="007B5276" w:rsidRDefault="004120CC" w:rsidP="001A5CF5">
            <w:pPr>
              <w:numPr>
                <w:ilvl w:val="0"/>
                <w:numId w:val="15"/>
              </w:numPr>
              <w:tabs>
                <w:tab w:val="clear" w:pos="720"/>
                <w:tab w:val="num" w:pos="426"/>
              </w:tabs>
              <w:ind w:hanging="720"/>
              <w:jc w:val="both"/>
              <w:rPr>
                <w:b/>
                <w:i/>
                <w:lang w:val="en-GB"/>
              </w:rPr>
            </w:pPr>
            <w:r w:rsidRPr="007B5276">
              <w:rPr>
                <w:i/>
                <w:lang w:val="en-GB"/>
              </w:rPr>
              <w:t>Carousel with metal plate to hold bottles in place</w:t>
            </w:r>
          </w:p>
          <w:p w14:paraId="605FB08D" w14:textId="77777777" w:rsidR="004120CC" w:rsidRPr="007B5276" w:rsidRDefault="004120CC" w:rsidP="001A5CF5">
            <w:pPr>
              <w:numPr>
                <w:ilvl w:val="0"/>
                <w:numId w:val="15"/>
              </w:numPr>
              <w:tabs>
                <w:tab w:val="clear" w:pos="720"/>
                <w:tab w:val="num" w:pos="426"/>
              </w:tabs>
              <w:ind w:hanging="720"/>
              <w:jc w:val="both"/>
              <w:rPr>
                <w:b/>
                <w:i/>
                <w:lang w:val="en-GB"/>
              </w:rPr>
            </w:pPr>
            <w:r w:rsidRPr="007B5276">
              <w:rPr>
                <w:i/>
                <w:lang w:val="en-GB"/>
              </w:rPr>
              <w:t>Hose and suction extending between sampler intake and discharge outlet</w:t>
            </w:r>
          </w:p>
        </w:tc>
      </w:tr>
      <w:tr w:rsidR="00D550DE" w:rsidRPr="007B5276" w14:paraId="3D91F626" w14:textId="77777777" w:rsidTr="0067300F">
        <w:trPr>
          <w:trHeight w:val="1402"/>
        </w:trPr>
        <w:tc>
          <w:tcPr>
            <w:tcW w:w="9288" w:type="dxa"/>
            <w:gridSpan w:val="2"/>
            <w:tcBorders>
              <w:bottom w:val="single" w:sz="4" w:space="0" w:color="auto"/>
            </w:tcBorders>
            <w:shd w:val="clear" w:color="auto" w:fill="auto"/>
            <w:vAlign w:val="center"/>
          </w:tcPr>
          <w:p w14:paraId="23D9F50C" w14:textId="77777777" w:rsidR="00D550DE" w:rsidRPr="007B5276" w:rsidRDefault="00D550DE" w:rsidP="0067300F">
            <w:pPr>
              <w:jc w:val="both"/>
              <w:rPr>
                <w:b/>
                <w:i/>
                <w:lang w:val="en-GB"/>
              </w:rPr>
            </w:pPr>
            <w:r w:rsidRPr="007B5276">
              <w:rPr>
                <w:b/>
                <w:i/>
                <w:lang w:val="en-GB"/>
              </w:rPr>
              <w:t>Materials / equipment needed:</w:t>
            </w:r>
          </w:p>
          <w:p w14:paraId="7B9A9211" w14:textId="77777777" w:rsidR="00D550DE" w:rsidRPr="007B5276" w:rsidRDefault="00D550DE" w:rsidP="001A5CF5">
            <w:pPr>
              <w:numPr>
                <w:ilvl w:val="0"/>
                <w:numId w:val="15"/>
              </w:numPr>
              <w:tabs>
                <w:tab w:val="clear" w:pos="720"/>
                <w:tab w:val="num" w:pos="426"/>
              </w:tabs>
              <w:ind w:hanging="720"/>
              <w:jc w:val="both"/>
              <w:rPr>
                <w:i/>
                <w:lang w:val="en-GB"/>
              </w:rPr>
            </w:pPr>
            <w:r w:rsidRPr="007B5276">
              <w:rPr>
                <w:i/>
                <w:lang w:val="en-GB"/>
              </w:rPr>
              <w:t>24 glass bottles of 1L</w:t>
            </w:r>
            <w:r w:rsidR="0067300F" w:rsidRPr="007B5276">
              <w:rPr>
                <w:i/>
                <w:lang w:val="en-GB"/>
              </w:rPr>
              <w:t xml:space="preserve"> + caps</w:t>
            </w:r>
          </w:p>
          <w:p w14:paraId="73E285AB" w14:textId="77777777" w:rsidR="00D550DE" w:rsidRPr="007B5276" w:rsidRDefault="00D550DE" w:rsidP="001A5CF5">
            <w:pPr>
              <w:numPr>
                <w:ilvl w:val="0"/>
                <w:numId w:val="15"/>
              </w:numPr>
              <w:tabs>
                <w:tab w:val="clear" w:pos="720"/>
                <w:tab w:val="num" w:pos="426"/>
              </w:tabs>
              <w:ind w:hanging="720"/>
              <w:jc w:val="both"/>
              <w:rPr>
                <w:i/>
                <w:lang w:val="en-GB"/>
              </w:rPr>
            </w:pPr>
            <w:r w:rsidRPr="007B5276">
              <w:rPr>
                <w:i/>
                <w:lang w:val="en-GB"/>
              </w:rPr>
              <w:t>A vinyl cover for each bottle (i.e. for trip back to the laboratory)</w:t>
            </w:r>
          </w:p>
          <w:p w14:paraId="542ED5C0" w14:textId="77777777" w:rsidR="00D550DE" w:rsidRPr="007B5276" w:rsidRDefault="0067300F" w:rsidP="001A5CF5">
            <w:pPr>
              <w:numPr>
                <w:ilvl w:val="0"/>
                <w:numId w:val="15"/>
              </w:numPr>
              <w:tabs>
                <w:tab w:val="clear" w:pos="720"/>
                <w:tab w:val="num" w:pos="426"/>
              </w:tabs>
              <w:ind w:hanging="720"/>
              <w:jc w:val="both"/>
              <w:rPr>
                <w:i/>
                <w:lang w:val="en-GB"/>
              </w:rPr>
            </w:pPr>
            <w:r w:rsidRPr="007B5276">
              <w:rPr>
                <w:i/>
                <w:lang w:val="en-GB"/>
              </w:rPr>
              <w:t>Computer</w:t>
            </w:r>
            <w:r w:rsidRPr="007B5276">
              <w:rPr>
                <w:rFonts w:eastAsia="Times New Roman" w:cs="Times New Roman"/>
                <w:sz w:val="24"/>
                <w:szCs w:val="24"/>
                <w:lang w:val="en-GB" w:eastAsia="fr-FR"/>
              </w:rPr>
              <w:t xml:space="preserve"> </w:t>
            </w:r>
            <w:r w:rsidRPr="007B5276">
              <w:rPr>
                <w:i/>
                <w:lang w:val="en-GB"/>
              </w:rPr>
              <w:t xml:space="preserve">CEVH (login : </w:t>
            </w:r>
            <w:proofErr w:type="spellStart"/>
            <w:r w:rsidRPr="007B5276">
              <w:rPr>
                <w:i/>
                <w:lang w:val="en-GB"/>
              </w:rPr>
              <w:t>cevh</w:t>
            </w:r>
            <w:proofErr w:type="spellEnd"/>
            <w:r w:rsidRPr="007B5276">
              <w:rPr>
                <w:i/>
                <w:lang w:val="en-GB"/>
              </w:rPr>
              <w:t xml:space="preserve"> ; password : </w:t>
            </w:r>
            <w:proofErr w:type="spellStart"/>
            <w:r w:rsidRPr="007B5276">
              <w:rPr>
                <w:i/>
                <w:lang w:val="en-GB"/>
              </w:rPr>
              <w:t>engees</w:t>
            </w:r>
            <w:proofErr w:type="spellEnd"/>
            <w:r w:rsidRPr="007B5276">
              <w:rPr>
                <w:i/>
                <w:lang w:val="en-GB"/>
              </w:rPr>
              <w:t>)</w:t>
            </w:r>
          </w:p>
          <w:p w14:paraId="23CAFE7E" w14:textId="77777777" w:rsidR="0067300F" w:rsidRPr="007B5276" w:rsidRDefault="0067300F" w:rsidP="001A5CF5">
            <w:pPr>
              <w:numPr>
                <w:ilvl w:val="0"/>
                <w:numId w:val="15"/>
              </w:numPr>
              <w:tabs>
                <w:tab w:val="clear" w:pos="720"/>
                <w:tab w:val="num" w:pos="426"/>
              </w:tabs>
              <w:ind w:hanging="720"/>
              <w:jc w:val="both"/>
              <w:rPr>
                <w:i/>
                <w:lang w:val="en-GB"/>
              </w:rPr>
            </w:pPr>
            <w:r w:rsidRPr="007B5276">
              <w:rPr>
                <w:i/>
                <w:lang w:val="en-GB"/>
              </w:rPr>
              <w:t>Cooler with frozen ice packs</w:t>
            </w:r>
          </w:p>
        </w:tc>
      </w:tr>
      <w:tr w:rsidR="004120CC" w:rsidRPr="007B5276" w14:paraId="5B49E918" w14:textId="77777777" w:rsidTr="0067300F">
        <w:trPr>
          <w:trHeight w:val="2397"/>
        </w:trPr>
        <w:tc>
          <w:tcPr>
            <w:tcW w:w="9288" w:type="dxa"/>
            <w:gridSpan w:val="2"/>
            <w:tcBorders>
              <w:bottom w:val="single" w:sz="4" w:space="0" w:color="auto"/>
            </w:tcBorders>
            <w:shd w:val="clear" w:color="auto" w:fill="auto"/>
            <w:vAlign w:val="center"/>
          </w:tcPr>
          <w:p w14:paraId="239CE97F" w14:textId="77777777" w:rsidR="00B5579D" w:rsidRPr="007B5276" w:rsidRDefault="00B5579D" w:rsidP="0067300F">
            <w:pPr>
              <w:spacing w:line="259" w:lineRule="auto"/>
              <w:jc w:val="both"/>
              <w:rPr>
                <w:b/>
                <w:i/>
                <w:lang w:val="en-GB"/>
              </w:rPr>
            </w:pPr>
            <w:r w:rsidRPr="007B5276">
              <w:rPr>
                <w:b/>
                <w:i/>
                <w:lang w:val="en-GB"/>
              </w:rPr>
              <w:t>Sample recovery:</w:t>
            </w:r>
          </w:p>
          <w:p w14:paraId="55B670DF" w14:textId="77777777" w:rsidR="00B5579D" w:rsidRPr="007B5276" w:rsidRDefault="00B5579D" w:rsidP="001A5CF5">
            <w:pPr>
              <w:numPr>
                <w:ilvl w:val="0"/>
                <w:numId w:val="16"/>
              </w:numPr>
              <w:ind w:left="426" w:hanging="426"/>
              <w:jc w:val="both"/>
              <w:rPr>
                <w:i/>
                <w:lang w:val="en-GB"/>
              </w:rPr>
            </w:pPr>
            <w:r w:rsidRPr="007B5276">
              <w:rPr>
                <w:i/>
                <w:lang w:val="en-GB"/>
              </w:rPr>
              <w:t>Interrupt the program by clicking "stop program" in the main menu screen of the device</w:t>
            </w:r>
          </w:p>
          <w:p w14:paraId="5314FCA4" w14:textId="77777777" w:rsidR="00B5579D" w:rsidRPr="007B5276" w:rsidRDefault="00B5579D" w:rsidP="001A5CF5">
            <w:pPr>
              <w:numPr>
                <w:ilvl w:val="0"/>
                <w:numId w:val="16"/>
              </w:numPr>
              <w:ind w:left="426" w:hanging="426"/>
              <w:jc w:val="both"/>
              <w:rPr>
                <w:i/>
                <w:lang w:val="en-GB"/>
              </w:rPr>
            </w:pPr>
            <w:r w:rsidRPr="007B5276">
              <w:rPr>
                <w:i/>
                <w:lang w:val="en-GB"/>
              </w:rPr>
              <w:t xml:space="preserve">Open the refrigerated compartment and remove the glass bottles (1 </w:t>
            </w:r>
            <w:r w:rsidR="00146F46" w:rsidRPr="007B5276">
              <w:rPr>
                <w:i/>
                <w:lang w:val="en-GB"/>
              </w:rPr>
              <w:t>L glass</w:t>
            </w:r>
            <w:r w:rsidRPr="007B5276">
              <w:rPr>
                <w:i/>
                <w:lang w:val="en-GB"/>
              </w:rPr>
              <w:t xml:space="preserve"> bottles), including also empty bottles.</w:t>
            </w:r>
          </w:p>
          <w:p w14:paraId="672D136A" w14:textId="77777777" w:rsidR="00B5579D" w:rsidRPr="007B5276" w:rsidRDefault="00B5579D" w:rsidP="001A5CF5">
            <w:pPr>
              <w:numPr>
                <w:ilvl w:val="0"/>
                <w:numId w:val="16"/>
              </w:numPr>
              <w:ind w:left="426" w:hanging="426"/>
              <w:jc w:val="both"/>
              <w:rPr>
                <w:i/>
                <w:lang w:val="en-GB"/>
              </w:rPr>
            </w:pPr>
            <w:r w:rsidRPr="007B5276">
              <w:rPr>
                <w:i/>
                <w:lang w:val="en-GB"/>
              </w:rPr>
              <w:t>Immediately close and place the glass bottles in the transport cooler with ice-packs</w:t>
            </w:r>
          </w:p>
          <w:p w14:paraId="474EC2AB" w14:textId="77777777" w:rsidR="00B5579D" w:rsidRPr="007B5276" w:rsidRDefault="00B5579D" w:rsidP="001A5CF5">
            <w:pPr>
              <w:numPr>
                <w:ilvl w:val="0"/>
                <w:numId w:val="16"/>
              </w:numPr>
              <w:ind w:left="426" w:hanging="426"/>
              <w:jc w:val="both"/>
              <w:rPr>
                <w:i/>
                <w:lang w:val="en-GB"/>
              </w:rPr>
            </w:pPr>
            <w:r w:rsidRPr="007B5276">
              <w:rPr>
                <w:i/>
                <w:lang w:val="en-GB"/>
              </w:rPr>
              <w:t>Replace with the new 24 empty glass bottles</w:t>
            </w:r>
          </w:p>
          <w:p w14:paraId="338EE8F2" w14:textId="77777777" w:rsidR="00B5579D" w:rsidRPr="007B5276" w:rsidRDefault="00146F46" w:rsidP="001A5CF5">
            <w:pPr>
              <w:numPr>
                <w:ilvl w:val="0"/>
                <w:numId w:val="16"/>
              </w:numPr>
              <w:ind w:left="426" w:hanging="426"/>
              <w:jc w:val="both"/>
              <w:rPr>
                <w:i/>
                <w:lang w:val="en-GB"/>
              </w:rPr>
            </w:pPr>
            <w:r w:rsidRPr="007B5276">
              <w:rPr>
                <w:i/>
                <w:lang w:val="en-GB"/>
              </w:rPr>
              <w:t xml:space="preserve">Place new bag of 24 plastic caps for next field visit (inside the fridge or on top of sampler)  </w:t>
            </w:r>
          </w:p>
          <w:p w14:paraId="0C8B690E" w14:textId="77777777" w:rsidR="004120CC" w:rsidRPr="007B5276" w:rsidRDefault="00B5579D" w:rsidP="001A5CF5">
            <w:pPr>
              <w:numPr>
                <w:ilvl w:val="0"/>
                <w:numId w:val="16"/>
              </w:numPr>
              <w:ind w:left="426" w:hanging="426"/>
              <w:jc w:val="both"/>
              <w:rPr>
                <w:i/>
                <w:lang w:val="en-GB"/>
              </w:rPr>
            </w:pPr>
            <w:r w:rsidRPr="007B5276">
              <w:rPr>
                <w:i/>
                <w:lang w:val="en-GB"/>
              </w:rPr>
              <w:t xml:space="preserve">Close the </w:t>
            </w:r>
            <w:r w:rsidR="00146F46" w:rsidRPr="007B5276">
              <w:rPr>
                <w:i/>
                <w:lang w:val="en-GB"/>
              </w:rPr>
              <w:t>fridge door &amp; lock</w:t>
            </w:r>
          </w:p>
        </w:tc>
      </w:tr>
      <w:tr w:rsidR="00146F46" w:rsidRPr="007B5276" w14:paraId="043E37E6" w14:textId="77777777" w:rsidTr="0067300F">
        <w:trPr>
          <w:trHeight w:val="1404"/>
        </w:trPr>
        <w:tc>
          <w:tcPr>
            <w:tcW w:w="9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802199" w14:textId="77777777" w:rsidR="00146F46" w:rsidRPr="007B5276" w:rsidRDefault="00146F46" w:rsidP="0067300F">
            <w:pPr>
              <w:jc w:val="both"/>
              <w:rPr>
                <w:b/>
                <w:i/>
                <w:lang w:val="en-GB"/>
              </w:rPr>
            </w:pPr>
            <w:r w:rsidRPr="007B5276">
              <w:rPr>
                <w:b/>
                <w:i/>
                <w:lang w:val="en-GB"/>
              </w:rPr>
              <w:t>Battery change:</w:t>
            </w:r>
          </w:p>
          <w:p w14:paraId="7795C94A" w14:textId="77777777" w:rsidR="00146F46" w:rsidRPr="007B5276" w:rsidRDefault="00146F46" w:rsidP="001A5CF5">
            <w:pPr>
              <w:numPr>
                <w:ilvl w:val="0"/>
                <w:numId w:val="16"/>
              </w:numPr>
              <w:ind w:left="426" w:hanging="426"/>
              <w:jc w:val="both"/>
              <w:rPr>
                <w:i/>
                <w:lang w:val="en-GB"/>
              </w:rPr>
            </w:pPr>
            <w:r w:rsidRPr="007B5276">
              <w:rPr>
                <w:i/>
                <w:lang w:val="en-GB"/>
              </w:rPr>
              <w:t xml:space="preserve">Click on "stop programme". </w:t>
            </w:r>
          </w:p>
          <w:p w14:paraId="48580C80" w14:textId="77777777" w:rsidR="00146F46" w:rsidRPr="007B5276" w:rsidRDefault="00146F46" w:rsidP="001A5CF5">
            <w:pPr>
              <w:numPr>
                <w:ilvl w:val="0"/>
                <w:numId w:val="16"/>
              </w:numPr>
              <w:ind w:left="426" w:hanging="426"/>
              <w:jc w:val="both"/>
              <w:rPr>
                <w:i/>
                <w:lang w:val="en-GB"/>
              </w:rPr>
            </w:pPr>
            <w:r w:rsidRPr="007B5276">
              <w:rPr>
                <w:i/>
                <w:lang w:val="en-GB"/>
              </w:rPr>
              <w:t>Press-shut-down button</w:t>
            </w:r>
          </w:p>
          <w:p w14:paraId="74E464A3" w14:textId="77777777" w:rsidR="00146F46" w:rsidRPr="007B5276" w:rsidRDefault="00146F46" w:rsidP="001A5CF5">
            <w:pPr>
              <w:numPr>
                <w:ilvl w:val="0"/>
                <w:numId w:val="16"/>
              </w:numPr>
              <w:ind w:left="426" w:hanging="426"/>
              <w:jc w:val="both"/>
              <w:rPr>
                <w:b/>
                <w:i/>
                <w:color w:val="FF0000"/>
                <w:lang w:val="en-GB"/>
              </w:rPr>
            </w:pPr>
            <w:r w:rsidRPr="007B5276">
              <w:rPr>
                <w:b/>
                <w:i/>
                <w:color w:val="FF0000"/>
                <w:lang w:val="en-GB"/>
              </w:rPr>
              <w:t>Safety measures for changing batteries?</w:t>
            </w:r>
          </w:p>
          <w:p w14:paraId="78F5AEC2" w14:textId="77777777" w:rsidR="00146F46" w:rsidRPr="007B5276" w:rsidRDefault="00146F46" w:rsidP="001A5CF5">
            <w:pPr>
              <w:numPr>
                <w:ilvl w:val="0"/>
                <w:numId w:val="16"/>
              </w:numPr>
              <w:ind w:left="426" w:hanging="426"/>
              <w:jc w:val="both"/>
              <w:rPr>
                <w:i/>
                <w:lang w:val="en-GB"/>
              </w:rPr>
            </w:pPr>
            <w:r w:rsidRPr="007B5276">
              <w:rPr>
                <w:i/>
                <w:lang w:val="en-GB"/>
              </w:rPr>
              <w:t>Exchange old with new car batteries (2x)</w:t>
            </w:r>
          </w:p>
        </w:tc>
      </w:tr>
      <w:tr w:rsidR="00146F46" w:rsidRPr="007B5276" w14:paraId="49CF526B" w14:textId="77777777" w:rsidTr="0067300F">
        <w:trPr>
          <w:trHeight w:val="1544"/>
        </w:trPr>
        <w:tc>
          <w:tcPr>
            <w:tcW w:w="9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F329ED" w14:textId="77777777" w:rsidR="00146F46" w:rsidRPr="007B5276" w:rsidRDefault="00146F46" w:rsidP="0067300F">
            <w:pPr>
              <w:spacing w:line="259" w:lineRule="auto"/>
              <w:jc w:val="both"/>
              <w:rPr>
                <w:b/>
                <w:i/>
                <w:lang w:val="en-GB"/>
              </w:rPr>
            </w:pPr>
            <w:r w:rsidRPr="007B5276">
              <w:rPr>
                <w:b/>
                <w:i/>
                <w:lang w:val="en-GB"/>
              </w:rPr>
              <w:t>Re-launch the sampling program :</w:t>
            </w:r>
          </w:p>
          <w:p w14:paraId="489C4BDA" w14:textId="77777777" w:rsidR="00146F46" w:rsidRPr="007B5276" w:rsidRDefault="00146F46" w:rsidP="001A5CF5">
            <w:pPr>
              <w:numPr>
                <w:ilvl w:val="0"/>
                <w:numId w:val="16"/>
              </w:numPr>
              <w:ind w:left="426" w:hanging="426"/>
              <w:jc w:val="both"/>
              <w:rPr>
                <w:i/>
                <w:lang w:val="en-GB"/>
              </w:rPr>
            </w:pPr>
            <w:r w:rsidRPr="007B5276">
              <w:rPr>
                <w:i/>
                <w:lang w:val="en-GB"/>
              </w:rPr>
              <w:t xml:space="preserve">Click on "stop programme". </w:t>
            </w:r>
          </w:p>
          <w:p w14:paraId="2F16D379" w14:textId="77777777" w:rsidR="00146F46" w:rsidRPr="007B5276" w:rsidRDefault="00146F46" w:rsidP="001A5CF5">
            <w:pPr>
              <w:numPr>
                <w:ilvl w:val="0"/>
                <w:numId w:val="16"/>
              </w:numPr>
              <w:ind w:left="426" w:hanging="426"/>
              <w:jc w:val="both"/>
              <w:rPr>
                <w:i/>
                <w:lang w:val="en-GB"/>
              </w:rPr>
            </w:pPr>
            <w:r w:rsidRPr="007B5276">
              <w:rPr>
                <w:i/>
                <w:lang w:val="en-GB"/>
              </w:rPr>
              <w:t>Follow the procedure by validating each time the pre-set option (normally it is already set so there is nothing to change)</w:t>
            </w:r>
          </w:p>
          <w:p w14:paraId="19BB844E" w14:textId="77777777" w:rsidR="00146F46" w:rsidRPr="007B5276" w:rsidRDefault="00146F46" w:rsidP="001A5CF5">
            <w:pPr>
              <w:numPr>
                <w:ilvl w:val="0"/>
                <w:numId w:val="16"/>
              </w:numPr>
              <w:ind w:left="426" w:hanging="426"/>
              <w:jc w:val="both"/>
              <w:rPr>
                <w:i/>
                <w:lang w:val="en-GB"/>
              </w:rPr>
            </w:pPr>
            <w:r w:rsidRPr="007B5276">
              <w:rPr>
                <w:i/>
                <w:lang w:val="en-GB"/>
              </w:rPr>
              <w:t>Continue to monitor the procedure and at the end of it, choose "lancer le programme"</w:t>
            </w:r>
          </w:p>
        </w:tc>
      </w:tr>
      <w:tr w:rsidR="00146F46" w:rsidRPr="007B5276" w14:paraId="76CDE40F" w14:textId="77777777" w:rsidTr="0067300F">
        <w:trPr>
          <w:trHeight w:val="1254"/>
        </w:trPr>
        <w:tc>
          <w:tcPr>
            <w:tcW w:w="9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99A18C" w14:textId="77777777" w:rsidR="00146F46" w:rsidRPr="007B5276" w:rsidRDefault="00146F46" w:rsidP="0067300F">
            <w:pPr>
              <w:spacing w:line="259" w:lineRule="auto"/>
              <w:jc w:val="both"/>
              <w:rPr>
                <w:b/>
                <w:i/>
                <w:lang w:val="en-GB"/>
              </w:rPr>
            </w:pPr>
            <w:r w:rsidRPr="007B5276">
              <w:rPr>
                <w:b/>
                <w:i/>
                <w:lang w:val="en-GB"/>
              </w:rPr>
              <w:t>Labelling :</w:t>
            </w:r>
          </w:p>
          <w:p w14:paraId="6DD7470E" w14:textId="77777777" w:rsidR="00146F46" w:rsidRPr="007B5276" w:rsidRDefault="00146F46" w:rsidP="001A5CF5">
            <w:pPr>
              <w:numPr>
                <w:ilvl w:val="0"/>
                <w:numId w:val="16"/>
              </w:numPr>
              <w:ind w:left="426" w:hanging="426"/>
              <w:jc w:val="both"/>
              <w:rPr>
                <w:i/>
                <w:lang w:val="en-GB"/>
              </w:rPr>
            </w:pPr>
            <w:r w:rsidRPr="007B5276">
              <w:rPr>
                <w:i/>
                <w:lang w:val="en-GB"/>
              </w:rPr>
              <w:t xml:space="preserve">Label the bottle with date of sampling according to the code created. Essential to avoid confusion and to distinguish between </w:t>
            </w:r>
            <w:proofErr w:type="spellStart"/>
            <w:r w:rsidRPr="007B5276">
              <w:rPr>
                <w:i/>
                <w:lang w:val="en-GB"/>
              </w:rPr>
              <w:t>Alteckendorf</w:t>
            </w:r>
            <w:proofErr w:type="spellEnd"/>
            <w:r w:rsidRPr="007B5276">
              <w:rPr>
                <w:i/>
                <w:lang w:val="en-GB"/>
              </w:rPr>
              <w:t xml:space="preserve"> and </w:t>
            </w:r>
            <w:proofErr w:type="spellStart"/>
            <w:r w:rsidRPr="007B5276">
              <w:rPr>
                <w:i/>
                <w:lang w:val="en-GB"/>
              </w:rPr>
              <w:t>Rouffach</w:t>
            </w:r>
            <w:proofErr w:type="spellEnd"/>
            <w:r w:rsidRPr="007B5276">
              <w:rPr>
                <w:i/>
                <w:lang w:val="en-GB"/>
              </w:rPr>
              <w:t xml:space="preserve"> samples after they are stored in the laboratory.</w:t>
            </w:r>
          </w:p>
        </w:tc>
      </w:tr>
      <w:tr w:rsidR="00146F46" w:rsidRPr="007B5276" w14:paraId="2C042CFF" w14:textId="77777777" w:rsidTr="0067300F">
        <w:trPr>
          <w:trHeight w:val="1398"/>
        </w:trPr>
        <w:tc>
          <w:tcPr>
            <w:tcW w:w="9288" w:type="dxa"/>
            <w:gridSpan w:val="2"/>
            <w:tcBorders>
              <w:top w:val="single" w:sz="4" w:space="0" w:color="auto"/>
              <w:left w:val="single" w:sz="4" w:space="0" w:color="auto"/>
              <w:right w:val="single" w:sz="4" w:space="0" w:color="auto"/>
            </w:tcBorders>
            <w:shd w:val="clear" w:color="auto" w:fill="auto"/>
            <w:vAlign w:val="center"/>
          </w:tcPr>
          <w:p w14:paraId="53B31CF1" w14:textId="77777777" w:rsidR="00146F46" w:rsidRPr="007B5276" w:rsidRDefault="00146F46" w:rsidP="0067300F">
            <w:pPr>
              <w:jc w:val="both"/>
              <w:rPr>
                <w:b/>
                <w:i/>
                <w:lang w:val="en-GB"/>
              </w:rPr>
            </w:pPr>
            <w:r w:rsidRPr="007B5276">
              <w:rPr>
                <w:b/>
                <w:i/>
                <w:lang w:val="en-GB"/>
              </w:rPr>
              <w:t>Transportation</w:t>
            </w:r>
          </w:p>
          <w:p w14:paraId="196A2F62" w14:textId="77777777" w:rsidR="00146F46" w:rsidRPr="007B5276" w:rsidRDefault="00146F46" w:rsidP="001A5CF5">
            <w:pPr>
              <w:numPr>
                <w:ilvl w:val="0"/>
                <w:numId w:val="16"/>
              </w:numPr>
              <w:ind w:left="426" w:hanging="426"/>
              <w:jc w:val="both"/>
              <w:rPr>
                <w:i/>
                <w:lang w:val="en-GB"/>
              </w:rPr>
            </w:pPr>
            <w:r w:rsidRPr="007B5276">
              <w:rPr>
                <w:i/>
                <w:lang w:val="en-GB"/>
              </w:rPr>
              <w:t xml:space="preserve">Samples are to be placed in cooler with ice pack. </w:t>
            </w:r>
          </w:p>
          <w:p w14:paraId="19A8704F" w14:textId="77777777" w:rsidR="00146F46" w:rsidRPr="007B5276" w:rsidRDefault="00146F46" w:rsidP="001A5CF5">
            <w:pPr>
              <w:numPr>
                <w:ilvl w:val="0"/>
                <w:numId w:val="16"/>
              </w:numPr>
              <w:ind w:left="426" w:hanging="426"/>
              <w:jc w:val="both"/>
              <w:rPr>
                <w:i/>
                <w:lang w:val="en-GB"/>
              </w:rPr>
            </w:pPr>
            <w:r w:rsidRPr="007B5276">
              <w:rPr>
                <w:i/>
                <w:lang w:val="en-GB"/>
              </w:rPr>
              <w:t>Closed and stored in the dark</w:t>
            </w:r>
          </w:p>
          <w:p w14:paraId="6DE958E5" w14:textId="77777777" w:rsidR="00146F46" w:rsidRPr="007B5276" w:rsidRDefault="00146F46" w:rsidP="001A5CF5">
            <w:pPr>
              <w:numPr>
                <w:ilvl w:val="0"/>
                <w:numId w:val="16"/>
              </w:numPr>
              <w:ind w:left="426" w:hanging="426"/>
              <w:jc w:val="both"/>
              <w:rPr>
                <w:i/>
                <w:lang w:val="en-GB"/>
              </w:rPr>
            </w:pPr>
            <w:r w:rsidRPr="007B5276">
              <w:rPr>
                <w:i/>
                <w:lang w:val="en-GB"/>
              </w:rPr>
              <w:t xml:space="preserve">Once in the laboratory samples are to be filtered within 24 hrs (and if possible also </w:t>
            </w:r>
            <w:proofErr w:type="spellStart"/>
            <w:r w:rsidRPr="007B5276">
              <w:rPr>
                <w:i/>
                <w:lang w:val="en-GB"/>
              </w:rPr>
              <w:t>analyzed</w:t>
            </w:r>
            <w:proofErr w:type="spellEnd"/>
            <w:r w:rsidRPr="007B5276">
              <w:rPr>
                <w:i/>
                <w:lang w:val="en-GB"/>
              </w:rPr>
              <w:t xml:space="preserve"> within this time frame </w:t>
            </w:r>
          </w:p>
        </w:tc>
      </w:tr>
    </w:tbl>
    <w:p w14:paraId="373F0A61" w14:textId="77777777" w:rsidR="00781DD3" w:rsidRPr="007B5276" w:rsidRDefault="00781DD3" w:rsidP="00781DD3">
      <w:pPr>
        <w:pStyle w:val="Titre1"/>
        <w:numPr>
          <w:ilvl w:val="0"/>
          <w:numId w:val="0"/>
        </w:numPr>
        <w:ind w:left="360"/>
        <w:rPr>
          <w:lang w:val="en-GB"/>
        </w:rPr>
      </w:pPr>
      <w:bookmarkStart w:id="129" w:name="_Toc448850407"/>
      <w:r w:rsidRPr="007B5276">
        <w:rPr>
          <w:lang w:val="en-GB"/>
        </w:rPr>
        <w:lastRenderedPageBreak/>
        <w:t xml:space="preserve">Appendix 3 – </w:t>
      </w:r>
      <w:proofErr w:type="spellStart"/>
      <w:r w:rsidRPr="007B5276">
        <w:rPr>
          <w:lang w:val="en-GB"/>
        </w:rPr>
        <w:t>Multiparameter</w:t>
      </w:r>
      <w:proofErr w:type="spellEnd"/>
      <w:r w:rsidRPr="007B5276">
        <w:rPr>
          <w:lang w:val="en-GB"/>
        </w:rPr>
        <w:t xml:space="preserve"> Probe (</w:t>
      </w:r>
      <w:proofErr w:type="spellStart"/>
      <w:r w:rsidRPr="007B5276">
        <w:rPr>
          <w:lang w:val="en-GB"/>
        </w:rPr>
        <w:t>Sonde</w:t>
      </w:r>
      <w:proofErr w:type="spellEnd"/>
      <w:r w:rsidRPr="007B5276">
        <w:rPr>
          <w:lang w:val="en-GB"/>
        </w:rPr>
        <w:t xml:space="preserve"> </w:t>
      </w:r>
      <w:proofErr w:type="spellStart"/>
      <w:r w:rsidRPr="007B5276">
        <w:rPr>
          <w:lang w:val="en-GB"/>
        </w:rPr>
        <w:t>Multiparametre</w:t>
      </w:r>
      <w:proofErr w:type="spellEnd"/>
      <w:r w:rsidRPr="007B5276">
        <w:rPr>
          <w:lang w:val="en-GB"/>
        </w:rPr>
        <w:t>)</w:t>
      </w:r>
      <w:bookmarkEnd w:id="129"/>
    </w:p>
    <w:tbl>
      <w:tblPr>
        <w:tblStyle w:val="Grilledutableau"/>
        <w:tblpPr w:leftFromText="141" w:rightFromText="141" w:vertAnchor="text" w:horzAnchor="margin" w:tblpY="322"/>
        <w:tblW w:w="0" w:type="auto"/>
        <w:shd w:val="clear" w:color="auto" w:fill="DBDBDB" w:themeFill="accent3" w:themeFillTint="66"/>
        <w:tblLayout w:type="fixed"/>
        <w:tblLook w:val="04A0" w:firstRow="1" w:lastRow="0" w:firstColumn="1" w:lastColumn="0" w:noHBand="0" w:noVBand="1"/>
      </w:tblPr>
      <w:tblGrid>
        <w:gridCol w:w="6345"/>
        <w:gridCol w:w="2943"/>
      </w:tblGrid>
      <w:tr w:rsidR="003747DC" w14:paraId="59A0C892" w14:textId="77777777" w:rsidTr="00952E03">
        <w:trPr>
          <w:trHeight w:val="1840"/>
        </w:trPr>
        <w:tc>
          <w:tcPr>
            <w:tcW w:w="6345" w:type="dxa"/>
            <w:shd w:val="clear" w:color="auto" w:fill="DBDBDB" w:themeFill="accent3" w:themeFillTint="66"/>
            <w:vAlign w:val="center"/>
          </w:tcPr>
          <w:p w14:paraId="087DF99E" w14:textId="77777777" w:rsidR="003747DC" w:rsidRPr="0067300F" w:rsidRDefault="003747DC" w:rsidP="003747DC">
            <w:pPr>
              <w:jc w:val="center"/>
              <w:rPr>
                <w:i/>
                <w:lang w:val="fr-FR"/>
              </w:rPr>
            </w:pPr>
            <w:proofErr w:type="spellStart"/>
            <w:r w:rsidRPr="0067300F">
              <w:rPr>
                <w:b/>
                <w:i/>
                <w:sz w:val="28"/>
                <w:lang w:val="fr-FR"/>
              </w:rPr>
              <w:t>Annex</w:t>
            </w:r>
            <w:proofErr w:type="spellEnd"/>
            <w:r w:rsidRPr="0067300F">
              <w:rPr>
                <w:b/>
                <w:i/>
                <w:sz w:val="28"/>
                <w:lang w:val="fr-FR"/>
              </w:rPr>
              <w:t xml:space="preserve"> 3</w:t>
            </w:r>
            <w:r w:rsidRPr="0067300F">
              <w:rPr>
                <w:i/>
                <w:sz w:val="28"/>
                <w:lang w:val="fr-FR"/>
              </w:rPr>
              <w:t xml:space="preserve"> </w:t>
            </w:r>
            <w:r w:rsidRPr="0067300F">
              <w:rPr>
                <w:b/>
                <w:i/>
                <w:sz w:val="32"/>
                <w:lang w:val="fr-FR"/>
              </w:rPr>
              <w:t xml:space="preserve">- </w:t>
            </w:r>
            <w:r w:rsidRPr="0067300F">
              <w:rPr>
                <w:b/>
                <w:i/>
                <w:sz w:val="24"/>
                <w:lang w:val="fr-FR"/>
              </w:rPr>
              <w:t xml:space="preserve"> </w:t>
            </w:r>
            <w:r w:rsidRPr="0067300F">
              <w:rPr>
                <w:lang w:val="fr-FR"/>
              </w:rPr>
              <w:t xml:space="preserve"> </w:t>
            </w:r>
            <w:r w:rsidRPr="0067300F">
              <w:rPr>
                <w:b/>
                <w:i/>
                <w:sz w:val="28"/>
                <w:lang w:val="fr-FR"/>
              </w:rPr>
              <w:t xml:space="preserve">Sonde </w:t>
            </w:r>
            <w:proofErr w:type="spellStart"/>
            <w:r>
              <w:rPr>
                <w:b/>
                <w:i/>
                <w:sz w:val="28"/>
                <w:lang w:val="fr-FR"/>
              </w:rPr>
              <w:t>Multiparametre</w:t>
            </w:r>
            <w:proofErr w:type="spellEnd"/>
            <w:r w:rsidRPr="0067300F">
              <w:rPr>
                <w:i/>
                <w:lang w:val="fr-FR"/>
              </w:rPr>
              <w:br/>
              <w:t xml:space="preserve"> Probe multi-</w:t>
            </w:r>
            <w:proofErr w:type="spellStart"/>
            <w:r w:rsidRPr="0067300F">
              <w:rPr>
                <w:i/>
                <w:lang w:val="fr-FR"/>
              </w:rPr>
              <w:t>parameter</w:t>
            </w:r>
            <w:proofErr w:type="spellEnd"/>
            <w:r w:rsidRPr="0067300F">
              <w:rPr>
                <w:i/>
                <w:lang w:val="fr-FR"/>
              </w:rPr>
              <w:t xml:space="preserve"> (</w:t>
            </w:r>
            <w:proofErr w:type="spellStart"/>
            <w:r w:rsidRPr="0067300F">
              <w:rPr>
                <w:i/>
                <w:lang w:val="fr-FR"/>
              </w:rPr>
              <w:t>Pre-leveur</w:t>
            </w:r>
            <w:proofErr w:type="spellEnd"/>
            <w:r w:rsidRPr="0067300F">
              <w:rPr>
                <w:i/>
                <w:lang w:val="fr-FR"/>
              </w:rPr>
              <w:t xml:space="preserve">) </w:t>
            </w:r>
          </w:p>
          <w:p w14:paraId="63DDD5B9" w14:textId="77777777" w:rsidR="003747DC" w:rsidRPr="0067300F" w:rsidRDefault="003747DC" w:rsidP="003747DC">
            <w:pPr>
              <w:jc w:val="center"/>
              <w:rPr>
                <w:i/>
                <w:lang w:val="fr-FR"/>
              </w:rPr>
            </w:pPr>
          </w:p>
          <w:p w14:paraId="505D044E" w14:textId="77777777" w:rsidR="003747DC" w:rsidRPr="00855CED" w:rsidRDefault="003747DC" w:rsidP="003747DC">
            <w:pPr>
              <w:jc w:val="center"/>
              <w:rPr>
                <w:i/>
              </w:rPr>
            </w:pPr>
            <w:r>
              <w:rPr>
                <w:i/>
              </w:rPr>
              <w:t>Operating Procedure</w:t>
            </w:r>
          </w:p>
        </w:tc>
        <w:tc>
          <w:tcPr>
            <w:tcW w:w="2943" w:type="dxa"/>
            <w:shd w:val="clear" w:color="auto" w:fill="auto"/>
            <w:vAlign w:val="center"/>
          </w:tcPr>
          <w:p w14:paraId="1B7B05F8" w14:textId="77777777" w:rsidR="003747DC" w:rsidRPr="00855CED" w:rsidRDefault="003747DC" w:rsidP="003747DC">
            <w:pPr>
              <w:jc w:val="center"/>
              <w:rPr>
                <w:i/>
              </w:rPr>
            </w:pPr>
            <w:r w:rsidRPr="003B6955">
              <w:rPr>
                <w:i/>
                <w:noProof/>
                <w:lang w:val="fr-FR" w:eastAsia="fr-FR"/>
              </w:rPr>
              <w:drawing>
                <wp:inline distT="0" distB="0" distL="0" distR="0" wp14:anchorId="63D3323A" wp14:editId="383AC206">
                  <wp:extent cx="1207540" cy="1170000"/>
                  <wp:effectExtent l="19050" t="0" r="0" b="0"/>
                  <wp:docPr id="6" name="Image 3"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7540" cy="1170000"/>
                          </a:xfrm>
                          <a:prstGeom prst="rect">
                            <a:avLst/>
                          </a:prstGeom>
                          <a:noFill/>
                          <a:ln>
                            <a:noFill/>
                          </a:ln>
                        </pic:spPr>
                      </pic:pic>
                    </a:graphicData>
                  </a:graphic>
                </wp:inline>
              </w:drawing>
            </w:r>
          </w:p>
        </w:tc>
      </w:tr>
      <w:tr w:rsidR="003747DC" w14:paraId="3A037EEF" w14:textId="77777777" w:rsidTr="00952E03">
        <w:trPr>
          <w:trHeight w:val="965"/>
        </w:trPr>
        <w:tc>
          <w:tcPr>
            <w:tcW w:w="9288" w:type="dxa"/>
            <w:gridSpan w:val="2"/>
            <w:tcBorders>
              <w:bottom w:val="single" w:sz="4" w:space="0" w:color="auto"/>
            </w:tcBorders>
            <w:shd w:val="clear" w:color="auto" w:fill="auto"/>
            <w:vAlign w:val="center"/>
          </w:tcPr>
          <w:p w14:paraId="083B5BD7" w14:textId="77777777" w:rsidR="003747DC" w:rsidRPr="00855CED" w:rsidRDefault="003747DC" w:rsidP="003747DC">
            <w:pPr>
              <w:spacing w:line="259" w:lineRule="auto"/>
              <w:jc w:val="both"/>
              <w:rPr>
                <w:b/>
                <w:i/>
              </w:rPr>
            </w:pPr>
            <w:r>
              <w:rPr>
                <w:b/>
                <w:i/>
              </w:rPr>
              <w:t>Contents:</w:t>
            </w:r>
          </w:p>
          <w:p w14:paraId="683EEF91" w14:textId="77777777" w:rsidR="003747DC" w:rsidRPr="00CB3D9D" w:rsidRDefault="003747DC" w:rsidP="003747DC">
            <w:pPr>
              <w:numPr>
                <w:ilvl w:val="0"/>
                <w:numId w:val="15"/>
              </w:numPr>
              <w:tabs>
                <w:tab w:val="clear" w:pos="720"/>
                <w:tab w:val="num" w:pos="426"/>
              </w:tabs>
              <w:ind w:hanging="720"/>
              <w:jc w:val="both"/>
              <w:rPr>
                <w:b/>
                <w:i/>
              </w:rPr>
            </w:pPr>
            <w:proofErr w:type="spellStart"/>
            <w:r w:rsidRPr="00FD1D73">
              <w:rPr>
                <w:i/>
              </w:rPr>
              <w:t>Multisensor</w:t>
            </w:r>
            <w:proofErr w:type="spellEnd"/>
            <w:r w:rsidRPr="00FD1D73">
              <w:rPr>
                <w:i/>
              </w:rPr>
              <w:t xml:space="preserve"> probe</w:t>
            </w:r>
            <w:r>
              <w:rPr>
                <w:i/>
              </w:rPr>
              <w:t xml:space="preserve"> (pH/ORP/EC/O</w:t>
            </w:r>
            <w:r>
              <w:rPr>
                <w:i/>
                <w:vertAlign w:val="subscript"/>
              </w:rPr>
              <w:t>2</w:t>
            </w:r>
            <w:r>
              <w:rPr>
                <w:i/>
              </w:rPr>
              <w:t>/°C)</w:t>
            </w:r>
          </w:p>
          <w:p w14:paraId="51796AD0" w14:textId="77777777" w:rsidR="003747DC" w:rsidRPr="00FD1D73" w:rsidRDefault="003747DC" w:rsidP="003747DC">
            <w:pPr>
              <w:numPr>
                <w:ilvl w:val="0"/>
                <w:numId w:val="15"/>
              </w:numPr>
              <w:tabs>
                <w:tab w:val="clear" w:pos="720"/>
                <w:tab w:val="num" w:pos="426"/>
              </w:tabs>
              <w:ind w:hanging="720"/>
              <w:jc w:val="both"/>
              <w:rPr>
                <w:b/>
                <w:i/>
              </w:rPr>
            </w:pPr>
            <w:r>
              <w:rPr>
                <w:i/>
              </w:rPr>
              <w:t>Computer with software HI92000</w:t>
            </w:r>
          </w:p>
        </w:tc>
      </w:tr>
      <w:tr w:rsidR="003747DC" w:rsidRPr="0067300F" w14:paraId="2F4F650C" w14:textId="77777777" w:rsidTr="00952E03">
        <w:trPr>
          <w:trHeight w:val="1828"/>
        </w:trPr>
        <w:tc>
          <w:tcPr>
            <w:tcW w:w="9288" w:type="dxa"/>
            <w:gridSpan w:val="2"/>
            <w:tcBorders>
              <w:bottom w:val="single" w:sz="4" w:space="0" w:color="auto"/>
            </w:tcBorders>
            <w:shd w:val="clear" w:color="auto" w:fill="auto"/>
            <w:vAlign w:val="center"/>
          </w:tcPr>
          <w:p w14:paraId="33297AB4" w14:textId="77777777" w:rsidR="003747DC" w:rsidRDefault="003747DC" w:rsidP="003747DC">
            <w:pPr>
              <w:jc w:val="both"/>
              <w:rPr>
                <w:b/>
                <w:i/>
              </w:rPr>
            </w:pPr>
            <w:r>
              <w:rPr>
                <w:b/>
                <w:i/>
              </w:rPr>
              <w:t>Materials / equipment needed:</w:t>
            </w:r>
          </w:p>
          <w:p w14:paraId="59552A19" w14:textId="77777777" w:rsidR="003747DC" w:rsidRDefault="003747DC" w:rsidP="003747DC">
            <w:pPr>
              <w:numPr>
                <w:ilvl w:val="0"/>
                <w:numId w:val="15"/>
              </w:numPr>
              <w:tabs>
                <w:tab w:val="clear" w:pos="720"/>
                <w:tab w:val="num" w:pos="426"/>
              </w:tabs>
              <w:ind w:hanging="720"/>
              <w:jc w:val="both"/>
              <w:rPr>
                <w:i/>
                <w:lang w:val="en-GB"/>
              </w:rPr>
            </w:pPr>
            <w:r>
              <w:rPr>
                <w:i/>
                <w:lang w:val="en-GB"/>
              </w:rPr>
              <w:t xml:space="preserve">Computer with software </w:t>
            </w:r>
            <w:r w:rsidRPr="003B6955">
              <w:rPr>
                <w:i/>
                <w:lang w:val="en-GB"/>
              </w:rPr>
              <w:t>HI92</w:t>
            </w:r>
            <w:r>
              <w:rPr>
                <w:i/>
                <w:lang w:val="en-GB"/>
              </w:rPr>
              <w:t>000</w:t>
            </w:r>
          </w:p>
          <w:p w14:paraId="333CF1B3" w14:textId="77777777" w:rsidR="003747DC" w:rsidRDefault="003747DC" w:rsidP="003747DC">
            <w:pPr>
              <w:numPr>
                <w:ilvl w:val="0"/>
                <w:numId w:val="15"/>
              </w:numPr>
              <w:tabs>
                <w:tab w:val="clear" w:pos="720"/>
                <w:tab w:val="num" w:pos="426"/>
              </w:tabs>
              <w:ind w:hanging="720"/>
              <w:jc w:val="both"/>
              <w:rPr>
                <w:i/>
                <w:lang w:val="en-GB"/>
              </w:rPr>
            </w:pPr>
            <w:r>
              <w:rPr>
                <w:i/>
                <w:lang w:val="en-GB"/>
              </w:rPr>
              <w:t>HI9828-25 quick calibration standard solution, 500 mL</w:t>
            </w:r>
          </w:p>
          <w:p w14:paraId="44113A17" w14:textId="77777777" w:rsidR="003747DC" w:rsidRDefault="003747DC" w:rsidP="003747DC">
            <w:pPr>
              <w:numPr>
                <w:ilvl w:val="0"/>
                <w:numId w:val="15"/>
              </w:numPr>
              <w:tabs>
                <w:tab w:val="clear" w:pos="720"/>
                <w:tab w:val="num" w:pos="426"/>
              </w:tabs>
              <w:ind w:hanging="720"/>
              <w:jc w:val="both"/>
              <w:rPr>
                <w:i/>
                <w:lang w:val="en-GB"/>
              </w:rPr>
            </w:pPr>
            <w:r>
              <w:rPr>
                <w:i/>
                <w:lang w:val="en-GB"/>
              </w:rPr>
              <w:t>Calibration beaker</w:t>
            </w:r>
          </w:p>
          <w:p w14:paraId="63EE6AEE" w14:textId="77777777" w:rsidR="003747DC" w:rsidRDefault="003747DC" w:rsidP="003747DC">
            <w:pPr>
              <w:numPr>
                <w:ilvl w:val="0"/>
                <w:numId w:val="15"/>
              </w:numPr>
              <w:tabs>
                <w:tab w:val="clear" w:pos="720"/>
                <w:tab w:val="num" w:pos="426"/>
              </w:tabs>
              <w:ind w:hanging="720"/>
              <w:jc w:val="both"/>
              <w:rPr>
                <w:i/>
                <w:lang w:val="en-GB"/>
              </w:rPr>
            </w:pPr>
            <w:r>
              <w:rPr>
                <w:i/>
                <w:lang w:val="en-GB"/>
              </w:rPr>
              <w:t>USB interface cable (HI7698281)</w:t>
            </w:r>
          </w:p>
          <w:p w14:paraId="4C891FDA" w14:textId="77777777" w:rsidR="003747DC" w:rsidRDefault="003747DC" w:rsidP="003747DC">
            <w:pPr>
              <w:numPr>
                <w:ilvl w:val="0"/>
                <w:numId w:val="15"/>
              </w:numPr>
              <w:tabs>
                <w:tab w:val="clear" w:pos="720"/>
                <w:tab w:val="num" w:pos="426"/>
              </w:tabs>
              <w:ind w:hanging="720"/>
              <w:jc w:val="both"/>
              <w:rPr>
                <w:i/>
                <w:lang w:val="en-GB"/>
              </w:rPr>
            </w:pPr>
            <w:r>
              <w:rPr>
                <w:i/>
                <w:lang w:val="en-GB"/>
              </w:rPr>
              <w:t>Distilled water</w:t>
            </w:r>
          </w:p>
          <w:p w14:paraId="4397BD8B" w14:textId="77777777" w:rsidR="003747DC" w:rsidRPr="00FD1D73" w:rsidRDefault="003747DC" w:rsidP="003747DC">
            <w:pPr>
              <w:numPr>
                <w:ilvl w:val="0"/>
                <w:numId w:val="15"/>
              </w:numPr>
              <w:tabs>
                <w:tab w:val="clear" w:pos="720"/>
                <w:tab w:val="num" w:pos="426"/>
              </w:tabs>
              <w:ind w:hanging="720"/>
              <w:jc w:val="both"/>
              <w:rPr>
                <w:i/>
                <w:lang w:val="en-GB"/>
              </w:rPr>
            </w:pPr>
            <w:r>
              <w:rPr>
                <w:i/>
                <w:lang w:val="en-GB"/>
              </w:rPr>
              <w:t>O</w:t>
            </w:r>
            <w:r>
              <w:rPr>
                <w:i/>
                <w:vertAlign w:val="subscript"/>
                <w:lang w:val="en-GB"/>
              </w:rPr>
              <w:t>2</w:t>
            </w:r>
            <w:r>
              <w:rPr>
                <w:i/>
                <w:lang w:val="en-GB"/>
              </w:rPr>
              <w:t xml:space="preserve"> membrane </w:t>
            </w:r>
            <w:r w:rsidRPr="00CF186F">
              <w:rPr>
                <w:i/>
                <w:highlight w:val="yellow"/>
                <w:lang w:val="en-GB"/>
              </w:rPr>
              <w:t xml:space="preserve">(to be replaced once a </w:t>
            </w:r>
            <w:proofErr w:type="gramStart"/>
            <w:r w:rsidRPr="00CF186F">
              <w:rPr>
                <w:i/>
                <w:highlight w:val="yellow"/>
                <w:lang w:val="en-GB"/>
              </w:rPr>
              <w:t>month ?</w:t>
            </w:r>
            <w:proofErr w:type="gramEnd"/>
            <w:r w:rsidRPr="00CF186F">
              <w:rPr>
                <w:i/>
                <w:highlight w:val="yellow"/>
                <w:lang w:val="en-GB"/>
              </w:rPr>
              <w:t>)</w:t>
            </w:r>
          </w:p>
        </w:tc>
      </w:tr>
      <w:tr w:rsidR="003747DC" w:rsidRPr="00FA451C" w14:paraId="1414F93E" w14:textId="77777777" w:rsidTr="00952E03">
        <w:trPr>
          <w:trHeight w:val="692"/>
        </w:trPr>
        <w:tc>
          <w:tcPr>
            <w:tcW w:w="9288" w:type="dxa"/>
            <w:gridSpan w:val="2"/>
            <w:tcBorders>
              <w:bottom w:val="single" w:sz="4" w:space="0" w:color="auto"/>
            </w:tcBorders>
            <w:shd w:val="clear" w:color="auto" w:fill="auto"/>
            <w:vAlign w:val="center"/>
          </w:tcPr>
          <w:p w14:paraId="13E45840" w14:textId="77777777" w:rsidR="003747DC" w:rsidRPr="008F3D48" w:rsidRDefault="003747DC" w:rsidP="003747DC">
            <w:pPr>
              <w:jc w:val="both"/>
              <w:rPr>
                <w:b/>
                <w:i/>
                <w:lang w:val="en-GB"/>
              </w:rPr>
            </w:pPr>
            <w:r>
              <w:rPr>
                <w:b/>
                <w:i/>
                <w:lang w:val="en-GB"/>
              </w:rPr>
              <w:t>Data gathering</w:t>
            </w:r>
            <w:r w:rsidRPr="008F3D48">
              <w:rPr>
                <w:b/>
                <w:i/>
                <w:lang w:val="en-GB"/>
              </w:rPr>
              <w:t>:</w:t>
            </w:r>
          </w:p>
          <w:p w14:paraId="3A1A4F64" w14:textId="77777777" w:rsidR="003747DC" w:rsidRPr="00F66FAF" w:rsidRDefault="003747DC" w:rsidP="003747DC">
            <w:pPr>
              <w:pStyle w:val="Paragraphedeliste"/>
              <w:numPr>
                <w:ilvl w:val="0"/>
                <w:numId w:val="15"/>
              </w:numPr>
              <w:tabs>
                <w:tab w:val="clear" w:pos="720"/>
                <w:tab w:val="num" w:pos="284"/>
              </w:tabs>
              <w:ind w:left="426"/>
              <w:jc w:val="both"/>
              <w:rPr>
                <w:i/>
              </w:rPr>
            </w:pPr>
            <w:r w:rsidRPr="00F66FAF">
              <w:rPr>
                <w:i/>
              </w:rPr>
              <w:t>With the meter OFF</w:t>
            </w:r>
            <w:r>
              <w:rPr>
                <w:i/>
              </w:rPr>
              <w:t>, disconnect the probe.</w:t>
            </w:r>
          </w:p>
          <w:p w14:paraId="1E647563" w14:textId="77777777" w:rsidR="003747DC" w:rsidRPr="003B6955" w:rsidRDefault="003747DC" w:rsidP="003747DC">
            <w:pPr>
              <w:pStyle w:val="Paragraphedeliste"/>
              <w:tabs>
                <w:tab w:val="num" w:pos="284"/>
              </w:tabs>
              <w:ind w:left="426"/>
              <w:jc w:val="both"/>
              <w:rPr>
                <w:i/>
                <w:lang w:val="fr-FR"/>
              </w:rPr>
            </w:pPr>
            <w:r>
              <w:rPr>
                <w:i/>
                <w:lang w:val="fr-FR"/>
              </w:rPr>
              <w:t>(</w:t>
            </w:r>
            <w:r w:rsidRPr="003B6955">
              <w:rPr>
                <w:i/>
                <w:lang w:val="fr-FR"/>
              </w:rPr>
              <w:t>Appuyer sur « Arrêt » au niveau de la sonde.</w:t>
            </w:r>
            <w:r>
              <w:rPr>
                <w:i/>
                <w:lang w:val="fr-FR"/>
              </w:rPr>
              <w:t>)</w:t>
            </w:r>
          </w:p>
          <w:p w14:paraId="0EF82A70" w14:textId="77777777" w:rsidR="003747DC" w:rsidRPr="00F66FAF" w:rsidRDefault="003747DC" w:rsidP="003747DC">
            <w:pPr>
              <w:pStyle w:val="Paragraphedeliste"/>
              <w:numPr>
                <w:ilvl w:val="0"/>
                <w:numId w:val="15"/>
              </w:numPr>
              <w:tabs>
                <w:tab w:val="clear" w:pos="720"/>
                <w:tab w:val="num" w:pos="284"/>
              </w:tabs>
              <w:ind w:left="426"/>
              <w:jc w:val="both"/>
              <w:rPr>
                <w:i/>
              </w:rPr>
            </w:pPr>
            <w:r w:rsidRPr="00F66FAF">
              <w:rPr>
                <w:i/>
              </w:rPr>
              <w:t>Connect the USB adapter t</w:t>
            </w:r>
            <w:r>
              <w:rPr>
                <w:i/>
              </w:rPr>
              <w:t>o the meter and to the USB port on PC and turn the meter ON.</w:t>
            </w:r>
          </w:p>
          <w:p w14:paraId="6180CB80" w14:textId="77777777" w:rsidR="003747DC" w:rsidRPr="003B6955" w:rsidRDefault="003747DC" w:rsidP="003747DC">
            <w:pPr>
              <w:pStyle w:val="Paragraphedeliste"/>
              <w:tabs>
                <w:tab w:val="num" w:pos="284"/>
              </w:tabs>
              <w:ind w:left="426"/>
              <w:jc w:val="both"/>
              <w:rPr>
                <w:i/>
                <w:lang w:val="fr-FR"/>
              </w:rPr>
            </w:pPr>
            <w:r>
              <w:rPr>
                <w:i/>
                <w:lang w:val="fr-FR"/>
              </w:rPr>
              <w:t>(</w:t>
            </w:r>
            <w:r w:rsidRPr="003B6955">
              <w:rPr>
                <w:i/>
                <w:lang w:val="fr-FR"/>
              </w:rPr>
              <w:t>Brancher le câble noir (avec d’un côté une prise ronde qui correspond au branchement sur le boitier de la sond</w:t>
            </w:r>
            <w:r>
              <w:rPr>
                <w:i/>
                <w:lang w:val="fr-FR"/>
              </w:rPr>
              <w:t>e et de l’autre, une prise USB))</w:t>
            </w:r>
            <w:r w:rsidRPr="003B6955">
              <w:rPr>
                <w:i/>
                <w:lang w:val="fr-FR"/>
              </w:rPr>
              <w:t xml:space="preserve"> </w:t>
            </w:r>
          </w:p>
          <w:p w14:paraId="250BCBE9" w14:textId="77777777" w:rsidR="003747DC" w:rsidRPr="00F66FAF" w:rsidRDefault="003747DC" w:rsidP="003747DC">
            <w:pPr>
              <w:pStyle w:val="Paragraphedeliste"/>
              <w:numPr>
                <w:ilvl w:val="0"/>
                <w:numId w:val="15"/>
              </w:numPr>
              <w:tabs>
                <w:tab w:val="clear" w:pos="720"/>
                <w:tab w:val="num" w:pos="284"/>
              </w:tabs>
              <w:ind w:left="426"/>
              <w:jc w:val="both"/>
              <w:rPr>
                <w:i/>
              </w:rPr>
            </w:pPr>
            <w:r w:rsidRPr="00F66FAF">
              <w:rPr>
                <w:i/>
              </w:rPr>
              <w:t>Run the HI92000 software, s</w:t>
            </w:r>
            <w:r>
              <w:rPr>
                <w:i/>
              </w:rPr>
              <w:t>elect the number of the used COM port within the “Settings” window and then press “Connect”.</w:t>
            </w:r>
            <w:r w:rsidRPr="00F66FAF">
              <w:rPr>
                <w:i/>
              </w:rPr>
              <w:t xml:space="preserve"> In </w:t>
            </w:r>
            <w:r>
              <w:rPr>
                <w:i/>
              </w:rPr>
              <w:t>“</w:t>
            </w:r>
            <w:r w:rsidRPr="00F66FAF">
              <w:rPr>
                <w:i/>
              </w:rPr>
              <w:t> lot name</w:t>
            </w:r>
            <w:r>
              <w:rPr>
                <w:i/>
              </w:rPr>
              <w:t>”</w:t>
            </w:r>
            <w:r w:rsidRPr="00F66FAF">
              <w:rPr>
                <w:i/>
              </w:rPr>
              <w:t xml:space="preserve">, choose </w:t>
            </w:r>
            <w:r>
              <w:rPr>
                <w:i/>
              </w:rPr>
              <w:t>“</w:t>
            </w:r>
            <w:proofErr w:type="spellStart"/>
            <w:r w:rsidRPr="00F66FAF">
              <w:rPr>
                <w:i/>
              </w:rPr>
              <w:t>A</w:t>
            </w:r>
            <w:r>
              <w:rPr>
                <w:i/>
              </w:rPr>
              <w:t>lteck</w:t>
            </w:r>
            <w:proofErr w:type="spellEnd"/>
            <w:r>
              <w:rPr>
                <w:i/>
              </w:rPr>
              <w:t>”</w:t>
            </w:r>
          </w:p>
          <w:p w14:paraId="509A7E63" w14:textId="77777777" w:rsidR="003747DC" w:rsidRPr="00F66FAF" w:rsidRDefault="003747DC" w:rsidP="003747DC">
            <w:pPr>
              <w:pStyle w:val="Paragraphedeliste"/>
              <w:tabs>
                <w:tab w:val="num" w:pos="284"/>
              </w:tabs>
              <w:ind w:left="426"/>
              <w:jc w:val="both"/>
              <w:rPr>
                <w:i/>
                <w:lang w:val="fr-FR"/>
              </w:rPr>
            </w:pPr>
            <w:r>
              <w:rPr>
                <w:i/>
                <w:lang w:val="fr-FR"/>
              </w:rPr>
              <w:t>(</w:t>
            </w:r>
            <w:r w:rsidRPr="003B6955">
              <w:rPr>
                <w:i/>
                <w:lang w:val="fr-FR"/>
              </w:rPr>
              <w:t xml:space="preserve">Ouvrir le logiciel HI929828. </w:t>
            </w:r>
            <w:r w:rsidRPr="00F66FAF">
              <w:rPr>
                <w:i/>
                <w:lang w:val="fr-FR"/>
              </w:rPr>
              <w:t>Cliquer sur « </w:t>
            </w:r>
            <w:proofErr w:type="spellStart"/>
            <w:r w:rsidRPr="00F66FAF">
              <w:rPr>
                <w:i/>
                <w:lang w:val="fr-FR"/>
              </w:rPr>
              <w:t>Connect</w:t>
            </w:r>
            <w:proofErr w:type="spellEnd"/>
            <w:r w:rsidRPr="00F66FAF">
              <w:rPr>
                <w:i/>
                <w:lang w:val="fr-FR"/>
              </w:rPr>
              <w:t> » puis choisir le site « </w:t>
            </w:r>
            <w:proofErr w:type="spellStart"/>
            <w:r w:rsidRPr="00F66FAF">
              <w:rPr>
                <w:i/>
                <w:lang w:val="fr-FR"/>
              </w:rPr>
              <w:t>Alteck</w:t>
            </w:r>
            <w:proofErr w:type="spellEnd"/>
            <w:r w:rsidRPr="00F66FAF">
              <w:rPr>
                <w:i/>
                <w:lang w:val="fr-FR"/>
              </w:rPr>
              <w:t xml:space="preserve"> » dans « Lot </w:t>
            </w:r>
            <w:proofErr w:type="spellStart"/>
            <w:r w:rsidRPr="00F66FAF">
              <w:rPr>
                <w:i/>
                <w:lang w:val="fr-FR"/>
              </w:rPr>
              <w:t>name</w:t>
            </w:r>
            <w:proofErr w:type="spellEnd"/>
            <w:r w:rsidRPr="00F66FAF">
              <w:rPr>
                <w:i/>
                <w:lang w:val="fr-FR"/>
              </w:rPr>
              <w:t> »</w:t>
            </w:r>
            <w:r>
              <w:rPr>
                <w:i/>
                <w:lang w:val="fr-FR"/>
              </w:rPr>
              <w:t>)</w:t>
            </w:r>
          </w:p>
          <w:p w14:paraId="51EF8683" w14:textId="77777777" w:rsidR="003747DC" w:rsidRPr="00F66FAF" w:rsidRDefault="003747DC" w:rsidP="003747DC">
            <w:pPr>
              <w:pStyle w:val="Paragraphedeliste"/>
              <w:numPr>
                <w:ilvl w:val="0"/>
                <w:numId w:val="15"/>
              </w:numPr>
              <w:tabs>
                <w:tab w:val="clear" w:pos="720"/>
                <w:tab w:val="num" w:pos="284"/>
              </w:tabs>
              <w:ind w:left="426"/>
              <w:jc w:val="both"/>
              <w:rPr>
                <w:i/>
              </w:rPr>
            </w:pPr>
            <w:r w:rsidRPr="00F66FAF">
              <w:rPr>
                <w:i/>
              </w:rPr>
              <w:t>Press « Get lot ». The d</w:t>
            </w:r>
            <w:r>
              <w:rPr>
                <w:i/>
              </w:rPr>
              <w:t xml:space="preserve">ata should appear. </w:t>
            </w:r>
          </w:p>
          <w:p w14:paraId="6D0834AA" w14:textId="77777777" w:rsidR="003747DC" w:rsidRDefault="003747DC" w:rsidP="003747DC">
            <w:pPr>
              <w:pStyle w:val="Paragraphedeliste"/>
              <w:tabs>
                <w:tab w:val="num" w:pos="284"/>
              </w:tabs>
              <w:ind w:left="426"/>
              <w:jc w:val="both"/>
              <w:rPr>
                <w:i/>
                <w:lang w:val="fr-FR"/>
              </w:rPr>
            </w:pPr>
            <w:r>
              <w:rPr>
                <w:i/>
                <w:lang w:val="fr-FR"/>
              </w:rPr>
              <w:t>(C</w:t>
            </w:r>
            <w:r w:rsidRPr="003B6955">
              <w:rPr>
                <w:i/>
                <w:lang w:val="fr-FR"/>
              </w:rPr>
              <w:t>liquer sur « </w:t>
            </w:r>
            <w:proofErr w:type="spellStart"/>
            <w:r w:rsidRPr="003B6955">
              <w:rPr>
                <w:i/>
                <w:lang w:val="fr-FR"/>
              </w:rPr>
              <w:t>Get</w:t>
            </w:r>
            <w:proofErr w:type="spellEnd"/>
            <w:r w:rsidRPr="003B6955">
              <w:rPr>
                <w:i/>
                <w:lang w:val="fr-FR"/>
              </w:rPr>
              <w:t xml:space="preserve"> lot ». Le tableau d</w:t>
            </w:r>
            <w:r>
              <w:rPr>
                <w:i/>
                <w:lang w:val="fr-FR"/>
              </w:rPr>
              <w:t>e résultats devrait apparaitre)</w:t>
            </w:r>
          </w:p>
          <w:p w14:paraId="6ED95F3B" w14:textId="77777777" w:rsidR="003747DC" w:rsidRPr="00F66FAF" w:rsidRDefault="003747DC" w:rsidP="003747DC">
            <w:pPr>
              <w:pStyle w:val="Paragraphedeliste"/>
              <w:numPr>
                <w:ilvl w:val="0"/>
                <w:numId w:val="15"/>
              </w:numPr>
              <w:tabs>
                <w:tab w:val="clear" w:pos="720"/>
                <w:tab w:val="num" w:pos="284"/>
              </w:tabs>
              <w:ind w:left="426"/>
              <w:jc w:val="both"/>
              <w:rPr>
                <w:i/>
              </w:rPr>
            </w:pPr>
            <w:r w:rsidRPr="00F66FAF">
              <w:rPr>
                <w:i/>
              </w:rPr>
              <w:t xml:space="preserve">Save it in the </w:t>
            </w:r>
            <w:r>
              <w:rPr>
                <w:i/>
              </w:rPr>
              <w:t>file “</w:t>
            </w:r>
            <w:proofErr w:type="spellStart"/>
            <w:r w:rsidRPr="00F66FAF">
              <w:rPr>
                <w:i/>
              </w:rPr>
              <w:t>A</w:t>
            </w:r>
            <w:r>
              <w:rPr>
                <w:i/>
              </w:rPr>
              <w:t>lteck</w:t>
            </w:r>
            <w:proofErr w:type="spellEnd"/>
            <w:r>
              <w:rPr>
                <w:i/>
              </w:rPr>
              <w:t>/</w:t>
            </w:r>
            <w:proofErr w:type="spellStart"/>
            <w:r>
              <w:rPr>
                <w:i/>
              </w:rPr>
              <w:t>données</w:t>
            </w:r>
            <w:proofErr w:type="spellEnd"/>
            <w:r>
              <w:rPr>
                <w:i/>
              </w:rPr>
              <w:t xml:space="preserve"> </w:t>
            </w:r>
            <w:proofErr w:type="spellStart"/>
            <w:r>
              <w:rPr>
                <w:i/>
              </w:rPr>
              <w:t>sonde</w:t>
            </w:r>
            <w:proofErr w:type="spellEnd"/>
            <w:r>
              <w:rPr>
                <w:i/>
              </w:rPr>
              <w:t xml:space="preserve">” </w:t>
            </w:r>
          </w:p>
          <w:p w14:paraId="242755D8" w14:textId="77777777" w:rsidR="003747DC" w:rsidRPr="00470885" w:rsidRDefault="003747DC" w:rsidP="003747DC">
            <w:pPr>
              <w:pStyle w:val="Paragraphedeliste"/>
              <w:tabs>
                <w:tab w:val="num" w:pos="284"/>
              </w:tabs>
              <w:ind w:left="426"/>
              <w:jc w:val="both"/>
              <w:rPr>
                <w:i/>
                <w:lang w:val="fr-FR"/>
              </w:rPr>
            </w:pPr>
            <w:r>
              <w:rPr>
                <w:i/>
                <w:lang w:val="fr-FR"/>
              </w:rPr>
              <w:t>(L</w:t>
            </w:r>
            <w:r w:rsidRPr="003B6955">
              <w:rPr>
                <w:i/>
                <w:lang w:val="fr-FR"/>
              </w:rPr>
              <w:t xml:space="preserve">’enregistrer dans le dossier </w:t>
            </w:r>
            <w:proofErr w:type="spellStart"/>
            <w:r w:rsidRPr="003B6955">
              <w:rPr>
                <w:i/>
                <w:lang w:val="fr-FR"/>
              </w:rPr>
              <w:t>Alteck</w:t>
            </w:r>
            <w:proofErr w:type="spellEnd"/>
            <w:r w:rsidRPr="003B6955">
              <w:rPr>
                <w:i/>
                <w:lang w:val="fr-FR"/>
              </w:rPr>
              <w:t>/données sonde.</w:t>
            </w:r>
            <w:r>
              <w:rPr>
                <w:i/>
                <w:lang w:val="fr-FR"/>
              </w:rPr>
              <w:t>)</w:t>
            </w:r>
          </w:p>
        </w:tc>
      </w:tr>
      <w:tr w:rsidR="003747DC" w:rsidRPr="003B6955" w14:paraId="61FDF738" w14:textId="77777777" w:rsidTr="00952E03">
        <w:trPr>
          <w:trHeight w:val="692"/>
        </w:trPr>
        <w:tc>
          <w:tcPr>
            <w:tcW w:w="9288" w:type="dxa"/>
            <w:gridSpan w:val="2"/>
            <w:tcBorders>
              <w:bottom w:val="single" w:sz="4" w:space="0" w:color="auto"/>
            </w:tcBorders>
            <w:shd w:val="clear" w:color="auto" w:fill="auto"/>
            <w:vAlign w:val="center"/>
          </w:tcPr>
          <w:p w14:paraId="03AA74BA" w14:textId="77777777" w:rsidR="003747DC" w:rsidRPr="00470885" w:rsidRDefault="003747DC" w:rsidP="003747DC">
            <w:pPr>
              <w:spacing w:line="259" w:lineRule="auto"/>
              <w:jc w:val="both"/>
              <w:rPr>
                <w:b/>
                <w:i/>
                <w:lang w:val="fr-FR"/>
              </w:rPr>
            </w:pPr>
            <w:r w:rsidRPr="00470885">
              <w:rPr>
                <w:b/>
                <w:i/>
                <w:lang w:val="fr-FR"/>
              </w:rPr>
              <w:t xml:space="preserve">Data </w:t>
            </w:r>
            <w:proofErr w:type="spellStart"/>
            <w:r w:rsidRPr="00470885">
              <w:rPr>
                <w:b/>
                <w:i/>
                <w:lang w:val="fr-FR"/>
              </w:rPr>
              <w:t>logging</w:t>
            </w:r>
            <w:proofErr w:type="spellEnd"/>
            <w:r w:rsidRPr="00470885">
              <w:rPr>
                <w:b/>
                <w:i/>
                <w:lang w:val="fr-FR"/>
              </w:rPr>
              <w:t xml:space="preserve"> : </w:t>
            </w:r>
          </w:p>
          <w:p w14:paraId="3D4CB5B3" w14:textId="77777777" w:rsidR="003747DC" w:rsidRPr="00D47821" w:rsidRDefault="003747DC" w:rsidP="003747DC">
            <w:pPr>
              <w:pStyle w:val="Paragraphedeliste"/>
              <w:numPr>
                <w:ilvl w:val="0"/>
                <w:numId w:val="15"/>
              </w:numPr>
              <w:tabs>
                <w:tab w:val="clear" w:pos="720"/>
                <w:tab w:val="num" w:pos="284"/>
              </w:tabs>
              <w:ind w:left="426"/>
              <w:jc w:val="both"/>
              <w:rPr>
                <w:i/>
              </w:rPr>
            </w:pPr>
            <w:r w:rsidRPr="00D47821">
              <w:rPr>
                <w:i/>
              </w:rPr>
              <w:t>Connect the probe to the meter.</w:t>
            </w:r>
          </w:p>
          <w:p w14:paraId="42E35B5C" w14:textId="77777777" w:rsidR="003747DC" w:rsidRPr="00246A0F" w:rsidRDefault="003747DC" w:rsidP="003747DC">
            <w:pPr>
              <w:pStyle w:val="Paragraphedeliste"/>
              <w:tabs>
                <w:tab w:val="num" w:pos="284"/>
              </w:tabs>
              <w:ind w:left="426"/>
              <w:jc w:val="both"/>
              <w:rPr>
                <w:i/>
                <w:lang w:val="fr-FR"/>
              </w:rPr>
            </w:pPr>
            <w:r>
              <w:rPr>
                <w:i/>
                <w:lang w:val="fr-FR"/>
              </w:rPr>
              <w:t>(</w:t>
            </w:r>
            <w:r w:rsidRPr="00246A0F">
              <w:rPr>
                <w:i/>
                <w:lang w:val="fr-FR"/>
              </w:rPr>
              <w:t>Pour pouvoir programmer, il fa</w:t>
            </w:r>
            <w:r>
              <w:rPr>
                <w:i/>
                <w:lang w:val="fr-FR"/>
              </w:rPr>
              <w:t>ut brancher la sonde au boitier.)</w:t>
            </w:r>
          </w:p>
          <w:p w14:paraId="2734AF44" w14:textId="77777777" w:rsidR="003747DC" w:rsidRDefault="003747DC" w:rsidP="003747DC">
            <w:pPr>
              <w:pStyle w:val="Paragraphedeliste"/>
              <w:numPr>
                <w:ilvl w:val="0"/>
                <w:numId w:val="15"/>
              </w:numPr>
              <w:tabs>
                <w:tab w:val="clear" w:pos="720"/>
                <w:tab w:val="num" w:pos="284"/>
              </w:tabs>
              <w:ind w:left="426"/>
              <w:jc w:val="both"/>
              <w:rPr>
                <w:i/>
              </w:rPr>
            </w:pPr>
            <w:r w:rsidRPr="00246A0F">
              <w:rPr>
                <w:i/>
              </w:rPr>
              <w:t>Press « Log » to store the readings or « Menu » to</w:t>
            </w:r>
            <w:r>
              <w:rPr>
                <w:i/>
              </w:rPr>
              <w:t xml:space="preserve"> enter in the main menu</w:t>
            </w:r>
          </w:p>
          <w:p w14:paraId="2B348B30" w14:textId="77777777" w:rsidR="003747DC" w:rsidRPr="00246A0F" w:rsidRDefault="003747DC" w:rsidP="003747DC">
            <w:pPr>
              <w:pStyle w:val="Paragraphedeliste"/>
              <w:tabs>
                <w:tab w:val="num" w:pos="284"/>
              </w:tabs>
              <w:ind w:left="426"/>
              <w:jc w:val="both"/>
              <w:rPr>
                <w:i/>
                <w:lang w:val="fr-FR"/>
              </w:rPr>
            </w:pPr>
            <w:r>
              <w:rPr>
                <w:i/>
                <w:lang w:val="fr-FR"/>
              </w:rPr>
              <w:t>(</w:t>
            </w:r>
            <w:r w:rsidRPr="00246A0F">
              <w:rPr>
                <w:i/>
                <w:lang w:val="fr-FR"/>
              </w:rPr>
              <w:t>2 icônes apparaissent en bas : « </w:t>
            </w:r>
            <w:proofErr w:type="spellStart"/>
            <w:r w:rsidRPr="00246A0F">
              <w:rPr>
                <w:i/>
                <w:lang w:val="fr-FR"/>
              </w:rPr>
              <w:t>Enreg</w:t>
            </w:r>
            <w:proofErr w:type="spellEnd"/>
            <w:r w:rsidRPr="00246A0F">
              <w:rPr>
                <w:i/>
                <w:lang w:val="fr-FR"/>
              </w:rPr>
              <w:t>. » et « Menu ».</w:t>
            </w:r>
            <w:r>
              <w:rPr>
                <w:i/>
                <w:lang w:val="fr-FR"/>
              </w:rPr>
              <w:t>)</w:t>
            </w:r>
          </w:p>
          <w:p w14:paraId="19CC6EDB" w14:textId="77777777" w:rsidR="003747DC" w:rsidRPr="00F66FAF" w:rsidRDefault="003747DC" w:rsidP="003747DC">
            <w:pPr>
              <w:pStyle w:val="Paragraphedeliste"/>
              <w:tabs>
                <w:tab w:val="num" w:pos="284"/>
              </w:tabs>
              <w:ind w:left="426"/>
              <w:jc w:val="both"/>
              <w:rPr>
                <w:i/>
                <w:lang w:val="fr-FR"/>
              </w:rPr>
            </w:pPr>
            <w:r w:rsidRPr="00246A0F">
              <w:rPr>
                <w:i/>
              </w:rPr>
              <w:t>To change the log i</w:t>
            </w:r>
            <w:r>
              <w:rPr>
                <w:i/>
              </w:rPr>
              <w:t xml:space="preserve">nterval, press “Menu” and select “Measurement setup”. </w:t>
            </w:r>
            <w:proofErr w:type="spellStart"/>
            <w:r w:rsidRPr="00F66FAF">
              <w:rPr>
                <w:i/>
                <w:lang w:val="fr-FR"/>
              </w:rPr>
              <w:t>Press</w:t>
            </w:r>
            <w:proofErr w:type="spellEnd"/>
            <w:r w:rsidRPr="00F66FAF">
              <w:rPr>
                <w:i/>
                <w:lang w:val="fr-FR"/>
              </w:rPr>
              <w:t xml:space="preserve"> “OK”</w:t>
            </w:r>
          </w:p>
          <w:p w14:paraId="52C586CC" w14:textId="77777777" w:rsidR="003747DC" w:rsidRPr="00470885" w:rsidRDefault="003747DC" w:rsidP="003747DC">
            <w:pPr>
              <w:pStyle w:val="Paragraphedeliste"/>
              <w:tabs>
                <w:tab w:val="num" w:pos="284"/>
              </w:tabs>
              <w:ind w:left="426"/>
              <w:jc w:val="both"/>
              <w:rPr>
                <w:i/>
                <w:lang w:val="fr-FR"/>
              </w:rPr>
            </w:pPr>
            <w:r>
              <w:rPr>
                <w:i/>
                <w:lang w:val="fr-FR"/>
              </w:rPr>
              <w:t>(</w:t>
            </w:r>
            <w:r w:rsidRPr="00470885">
              <w:rPr>
                <w:i/>
                <w:lang w:val="fr-FR"/>
              </w:rPr>
              <w:t>Dans Menu/Config. du système, on peut choisir l’intervalle d’enregistrements.</w:t>
            </w:r>
            <w:r>
              <w:rPr>
                <w:i/>
                <w:lang w:val="fr-FR"/>
              </w:rPr>
              <w:t>)</w:t>
            </w:r>
          </w:p>
          <w:p w14:paraId="7ED125A2" w14:textId="77777777" w:rsidR="003747DC" w:rsidRPr="00C108AA" w:rsidRDefault="003747DC" w:rsidP="003747DC">
            <w:pPr>
              <w:pStyle w:val="Paragraphedeliste"/>
              <w:numPr>
                <w:ilvl w:val="0"/>
                <w:numId w:val="15"/>
              </w:numPr>
              <w:tabs>
                <w:tab w:val="clear" w:pos="720"/>
                <w:tab w:val="num" w:pos="284"/>
              </w:tabs>
              <w:ind w:left="426"/>
              <w:jc w:val="both"/>
              <w:rPr>
                <w:i/>
              </w:rPr>
            </w:pPr>
            <w:r w:rsidRPr="00C108AA">
              <w:rPr>
                <w:i/>
              </w:rPr>
              <w:t>Press </w:t>
            </w:r>
            <w:r>
              <w:rPr>
                <w:i/>
              </w:rPr>
              <w:t>“</w:t>
            </w:r>
            <w:r w:rsidRPr="00C108AA">
              <w:rPr>
                <w:i/>
              </w:rPr>
              <w:t>Lo</w:t>
            </w:r>
            <w:r>
              <w:rPr>
                <w:i/>
              </w:rPr>
              <w:t>g”</w:t>
            </w:r>
            <w:r w:rsidRPr="00C108AA">
              <w:rPr>
                <w:i/>
              </w:rPr>
              <w:t xml:space="preserve"> and then </w:t>
            </w:r>
            <w:r>
              <w:rPr>
                <w:i/>
              </w:rPr>
              <w:t>“</w:t>
            </w:r>
            <w:r w:rsidRPr="00C108AA">
              <w:rPr>
                <w:i/>
              </w:rPr>
              <w:t>O</w:t>
            </w:r>
            <w:r>
              <w:rPr>
                <w:i/>
              </w:rPr>
              <w:t xml:space="preserve">K” to store the enabled readings in the last lot (here </w:t>
            </w:r>
            <w:proofErr w:type="spellStart"/>
            <w:r>
              <w:rPr>
                <w:i/>
              </w:rPr>
              <w:t>Alteck</w:t>
            </w:r>
            <w:proofErr w:type="spellEnd"/>
            <w:r>
              <w:rPr>
                <w:i/>
              </w:rPr>
              <w:t>.)</w:t>
            </w:r>
          </w:p>
          <w:p w14:paraId="389DBCC6" w14:textId="77777777" w:rsidR="003747DC" w:rsidRPr="00470885" w:rsidRDefault="003747DC" w:rsidP="003747DC">
            <w:pPr>
              <w:pStyle w:val="Paragraphedeliste"/>
              <w:tabs>
                <w:tab w:val="num" w:pos="284"/>
              </w:tabs>
              <w:ind w:left="426"/>
              <w:jc w:val="both"/>
              <w:rPr>
                <w:i/>
                <w:lang w:val="fr-FR"/>
              </w:rPr>
            </w:pPr>
            <w:r>
              <w:rPr>
                <w:i/>
                <w:lang w:val="fr-FR"/>
              </w:rPr>
              <w:t>(</w:t>
            </w:r>
            <w:r w:rsidRPr="00470885">
              <w:rPr>
                <w:i/>
                <w:lang w:val="fr-FR"/>
              </w:rPr>
              <w:t xml:space="preserve">Dans </w:t>
            </w:r>
            <w:proofErr w:type="spellStart"/>
            <w:r w:rsidRPr="00470885">
              <w:rPr>
                <w:i/>
                <w:lang w:val="fr-FR"/>
              </w:rPr>
              <w:t>Enreg</w:t>
            </w:r>
            <w:proofErr w:type="spellEnd"/>
            <w:r w:rsidRPr="00470885">
              <w:rPr>
                <w:i/>
                <w:lang w:val="fr-FR"/>
              </w:rPr>
              <w:t xml:space="preserve">., si on choisit « OK », on enregistre simplement les données ponctuelles dans le dernier lot utilisé (ici </w:t>
            </w:r>
            <w:proofErr w:type="spellStart"/>
            <w:r w:rsidRPr="00470885">
              <w:rPr>
                <w:i/>
                <w:lang w:val="fr-FR"/>
              </w:rPr>
              <w:t>Alteck</w:t>
            </w:r>
            <w:proofErr w:type="spellEnd"/>
            <w:r w:rsidRPr="00470885">
              <w:rPr>
                <w:i/>
                <w:lang w:val="fr-FR"/>
              </w:rPr>
              <w:t>)</w:t>
            </w:r>
            <w:r>
              <w:rPr>
                <w:i/>
                <w:lang w:val="fr-FR"/>
              </w:rPr>
              <w:t>)</w:t>
            </w:r>
            <w:r w:rsidRPr="00470885">
              <w:rPr>
                <w:i/>
                <w:lang w:val="fr-FR"/>
              </w:rPr>
              <w:t xml:space="preserve"> </w:t>
            </w:r>
          </w:p>
          <w:p w14:paraId="165FDAC3" w14:textId="77777777" w:rsidR="003747DC" w:rsidRPr="00C108AA" w:rsidRDefault="003747DC" w:rsidP="003747DC">
            <w:pPr>
              <w:pStyle w:val="Paragraphedeliste"/>
              <w:numPr>
                <w:ilvl w:val="0"/>
                <w:numId w:val="15"/>
              </w:numPr>
              <w:tabs>
                <w:tab w:val="clear" w:pos="720"/>
                <w:tab w:val="num" w:pos="284"/>
              </w:tabs>
              <w:ind w:left="426"/>
              <w:jc w:val="both"/>
              <w:rPr>
                <w:i/>
              </w:rPr>
            </w:pPr>
            <w:r w:rsidRPr="00C108AA">
              <w:rPr>
                <w:i/>
              </w:rPr>
              <w:t xml:space="preserve">Press </w:t>
            </w:r>
            <w:r>
              <w:rPr>
                <w:i/>
              </w:rPr>
              <w:t>“</w:t>
            </w:r>
            <w:r w:rsidRPr="00C108AA">
              <w:rPr>
                <w:i/>
              </w:rPr>
              <w:t>Options</w:t>
            </w:r>
            <w:r>
              <w:rPr>
                <w:i/>
              </w:rPr>
              <w:t>”</w:t>
            </w:r>
            <w:r w:rsidRPr="00C108AA">
              <w:rPr>
                <w:i/>
              </w:rPr>
              <w:t xml:space="preserve"> and </w:t>
            </w:r>
            <w:r>
              <w:rPr>
                <w:i/>
              </w:rPr>
              <w:t>“</w:t>
            </w:r>
            <w:r w:rsidRPr="00C108AA">
              <w:rPr>
                <w:i/>
              </w:rPr>
              <w:t>Continuou</w:t>
            </w:r>
            <w:r>
              <w:rPr>
                <w:i/>
              </w:rPr>
              <w:t>s” to select the continuous logging mode</w:t>
            </w:r>
          </w:p>
          <w:p w14:paraId="765834B7" w14:textId="77777777" w:rsidR="003747DC" w:rsidRDefault="003747DC" w:rsidP="003747DC">
            <w:pPr>
              <w:pStyle w:val="Paragraphedeliste"/>
              <w:tabs>
                <w:tab w:val="num" w:pos="284"/>
              </w:tabs>
              <w:ind w:left="426"/>
              <w:jc w:val="both"/>
              <w:rPr>
                <w:i/>
                <w:lang w:val="fr-FR"/>
              </w:rPr>
            </w:pPr>
            <w:r>
              <w:rPr>
                <w:i/>
                <w:lang w:val="fr-FR"/>
              </w:rPr>
              <w:t>(</w:t>
            </w:r>
            <w:r w:rsidRPr="00470885">
              <w:rPr>
                <w:i/>
                <w:lang w:val="fr-FR"/>
              </w:rPr>
              <w:t xml:space="preserve">Choisir donc « Options » puis en continu (sinon nous </w:t>
            </w:r>
            <w:r>
              <w:rPr>
                <w:i/>
                <w:lang w:val="fr-FR"/>
              </w:rPr>
              <w:t>n’</w:t>
            </w:r>
            <w:r w:rsidRPr="00470885">
              <w:rPr>
                <w:i/>
                <w:lang w:val="fr-FR"/>
              </w:rPr>
              <w:t>a</w:t>
            </w:r>
            <w:r>
              <w:rPr>
                <w:i/>
                <w:lang w:val="fr-FR"/>
              </w:rPr>
              <w:t>urons qu’une donnée ponctuelle))</w:t>
            </w:r>
            <w:r w:rsidRPr="00470885">
              <w:rPr>
                <w:i/>
                <w:lang w:val="fr-FR"/>
              </w:rPr>
              <w:t xml:space="preserve"> </w:t>
            </w:r>
          </w:p>
          <w:p w14:paraId="30EB546E" w14:textId="77777777" w:rsidR="003747DC" w:rsidRPr="00A0551E" w:rsidRDefault="003747DC" w:rsidP="003747DC">
            <w:pPr>
              <w:pStyle w:val="Paragraphedeliste"/>
              <w:numPr>
                <w:ilvl w:val="0"/>
                <w:numId w:val="15"/>
              </w:numPr>
              <w:tabs>
                <w:tab w:val="clear" w:pos="720"/>
                <w:tab w:val="num" w:pos="284"/>
              </w:tabs>
              <w:ind w:left="426"/>
              <w:jc w:val="both"/>
              <w:rPr>
                <w:i/>
              </w:rPr>
            </w:pPr>
            <w:r w:rsidRPr="00A0551E">
              <w:rPr>
                <w:i/>
              </w:rPr>
              <w:t xml:space="preserve">Select the lot </w:t>
            </w:r>
            <w:r>
              <w:rPr>
                <w:i/>
              </w:rPr>
              <w:t>”</w:t>
            </w:r>
            <w:proofErr w:type="spellStart"/>
            <w:r w:rsidRPr="00A0551E">
              <w:rPr>
                <w:i/>
              </w:rPr>
              <w:t>Alteck</w:t>
            </w:r>
            <w:proofErr w:type="spellEnd"/>
            <w:r>
              <w:rPr>
                <w:i/>
              </w:rPr>
              <w:t>”</w:t>
            </w:r>
            <w:r w:rsidRPr="00A0551E">
              <w:rPr>
                <w:i/>
              </w:rPr>
              <w:t xml:space="preserve"> (o</w:t>
            </w:r>
            <w:r>
              <w:rPr>
                <w:i/>
              </w:rPr>
              <w:t>r create a new one)</w:t>
            </w:r>
          </w:p>
          <w:p w14:paraId="4F12D4DB" w14:textId="77777777" w:rsidR="003747DC" w:rsidRDefault="003747DC" w:rsidP="003747DC">
            <w:pPr>
              <w:pStyle w:val="Paragraphedeliste"/>
              <w:tabs>
                <w:tab w:val="num" w:pos="284"/>
              </w:tabs>
              <w:ind w:left="426"/>
              <w:jc w:val="both"/>
              <w:rPr>
                <w:i/>
                <w:lang w:val="fr-FR"/>
              </w:rPr>
            </w:pPr>
            <w:r>
              <w:rPr>
                <w:i/>
                <w:lang w:val="fr-FR"/>
              </w:rPr>
              <w:t>(</w:t>
            </w:r>
            <w:r w:rsidRPr="00470885">
              <w:rPr>
                <w:i/>
                <w:lang w:val="fr-FR"/>
              </w:rPr>
              <w:t>Choisir maintenant le lot « </w:t>
            </w:r>
            <w:proofErr w:type="spellStart"/>
            <w:r w:rsidRPr="00470885">
              <w:rPr>
                <w:i/>
                <w:lang w:val="fr-FR"/>
              </w:rPr>
              <w:t>Alteck</w:t>
            </w:r>
            <w:proofErr w:type="spellEnd"/>
            <w:r w:rsidRPr="00470885">
              <w:rPr>
                <w:i/>
                <w:lang w:val="fr-FR"/>
              </w:rPr>
              <w:t> » (ou en créer un nouveau si un nouveau site d’étu</w:t>
            </w:r>
            <w:r>
              <w:rPr>
                <w:i/>
                <w:lang w:val="fr-FR"/>
              </w:rPr>
              <w:t>de est en cours d’installation))</w:t>
            </w:r>
            <w:r w:rsidRPr="00470885">
              <w:rPr>
                <w:i/>
                <w:lang w:val="fr-FR"/>
              </w:rPr>
              <w:t xml:space="preserve"> </w:t>
            </w:r>
          </w:p>
          <w:p w14:paraId="207CA7AF" w14:textId="77777777" w:rsidR="003747DC" w:rsidRPr="00A0551E" w:rsidRDefault="003747DC" w:rsidP="003747DC">
            <w:pPr>
              <w:pStyle w:val="Paragraphedeliste"/>
              <w:numPr>
                <w:ilvl w:val="0"/>
                <w:numId w:val="15"/>
              </w:numPr>
              <w:tabs>
                <w:tab w:val="clear" w:pos="720"/>
                <w:tab w:val="num" w:pos="284"/>
              </w:tabs>
              <w:ind w:left="426"/>
              <w:jc w:val="both"/>
              <w:rPr>
                <w:i/>
              </w:rPr>
            </w:pPr>
            <w:r w:rsidRPr="00A0551E">
              <w:rPr>
                <w:i/>
              </w:rPr>
              <w:t>Press OK to confirm</w:t>
            </w:r>
            <w:r>
              <w:rPr>
                <w:i/>
              </w:rPr>
              <w:t xml:space="preserve">, add a remark if necessary and press “skip” to skip the “tag option”. </w:t>
            </w:r>
          </w:p>
          <w:p w14:paraId="69399B0B" w14:textId="77777777" w:rsidR="003747DC" w:rsidRPr="001513F0" w:rsidRDefault="003747DC" w:rsidP="003747DC">
            <w:pPr>
              <w:pStyle w:val="Paragraphedeliste"/>
              <w:tabs>
                <w:tab w:val="num" w:pos="284"/>
              </w:tabs>
              <w:ind w:left="426"/>
              <w:jc w:val="both"/>
              <w:rPr>
                <w:i/>
                <w:lang w:val="fr-FR"/>
              </w:rPr>
            </w:pPr>
            <w:r>
              <w:rPr>
                <w:i/>
                <w:lang w:val="fr-FR"/>
              </w:rPr>
              <w:t>(</w:t>
            </w:r>
            <w:r w:rsidRPr="00470885">
              <w:rPr>
                <w:i/>
                <w:lang w:val="fr-FR"/>
              </w:rPr>
              <w:t>Cliquer « OK » puis mettre une remarque si besoin (en général pas nécessaire) et ignorer le Tag (cela permet d’associer un numéro d’identification à la valeur mise en mémoire)</w:t>
            </w:r>
            <w:r>
              <w:rPr>
                <w:i/>
                <w:lang w:val="fr-FR"/>
              </w:rPr>
              <w:t>. L’enregistrement est lancé.)</w:t>
            </w:r>
          </w:p>
        </w:tc>
      </w:tr>
      <w:tr w:rsidR="003747DC" w14:paraId="7DC85311" w14:textId="77777777" w:rsidTr="00952E03">
        <w:trPr>
          <w:trHeight w:val="701"/>
        </w:trPr>
        <w:tc>
          <w:tcPr>
            <w:tcW w:w="9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0213B5" w14:textId="77777777" w:rsidR="003747DC" w:rsidRDefault="003747DC" w:rsidP="003747DC">
            <w:pPr>
              <w:spacing w:line="259" w:lineRule="auto"/>
              <w:jc w:val="both"/>
              <w:rPr>
                <w:b/>
                <w:i/>
              </w:rPr>
            </w:pPr>
            <w:r>
              <w:rPr>
                <w:b/>
                <w:i/>
              </w:rPr>
              <w:lastRenderedPageBreak/>
              <w:t>Cleaning steps:</w:t>
            </w:r>
          </w:p>
          <w:p w14:paraId="55BAE3F7" w14:textId="77777777" w:rsidR="003747DC" w:rsidRPr="0067300F" w:rsidRDefault="003747DC" w:rsidP="003747DC">
            <w:pPr>
              <w:numPr>
                <w:ilvl w:val="0"/>
                <w:numId w:val="15"/>
              </w:numPr>
              <w:tabs>
                <w:tab w:val="clear" w:pos="720"/>
                <w:tab w:val="num" w:pos="426"/>
              </w:tabs>
              <w:ind w:hanging="720"/>
              <w:jc w:val="both"/>
              <w:rPr>
                <w:i/>
                <w:lang w:val="en-GB"/>
              </w:rPr>
            </w:pPr>
            <w:r>
              <w:rPr>
                <w:i/>
                <w:lang w:val="en-GB"/>
              </w:rPr>
              <w:t>Clean the probe with distilled water</w:t>
            </w:r>
          </w:p>
        </w:tc>
      </w:tr>
      <w:tr w:rsidR="003747DC" w14:paraId="468910B1" w14:textId="77777777" w:rsidTr="00952E03">
        <w:trPr>
          <w:trHeight w:val="6655"/>
        </w:trPr>
        <w:tc>
          <w:tcPr>
            <w:tcW w:w="9288" w:type="dxa"/>
            <w:gridSpan w:val="2"/>
            <w:tcBorders>
              <w:top w:val="single" w:sz="4" w:space="0" w:color="auto"/>
              <w:left w:val="single" w:sz="4" w:space="0" w:color="auto"/>
              <w:bottom w:val="single" w:sz="4" w:space="0" w:color="auto"/>
              <w:right w:val="single" w:sz="4" w:space="0" w:color="auto"/>
            </w:tcBorders>
            <w:shd w:val="clear" w:color="auto" w:fill="auto"/>
          </w:tcPr>
          <w:p w14:paraId="0927B94D" w14:textId="77777777" w:rsidR="003747DC" w:rsidRDefault="003747DC" w:rsidP="003747DC">
            <w:pPr>
              <w:spacing w:line="259" w:lineRule="auto"/>
              <w:jc w:val="both"/>
              <w:rPr>
                <w:b/>
                <w:i/>
              </w:rPr>
            </w:pPr>
            <w:r>
              <w:rPr>
                <w:b/>
                <w:i/>
              </w:rPr>
              <w:t>Calibration steps:</w:t>
            </w:r>
          </w:p>
          <w:p w14:paraId="53FC77D8" w14:textId="77777777" w:rsidR="003747DC" w:rsidRDefault="003747DC" w:rsidP="003747DC">
            <w:pPr>
              <w:rPr>
                <w:i/>
              </w:rPr>
            </w:pPr>
            <w:r>
              <w:rPr>
                <w:i/>
              </w:rPr>
              <w:t>To be done once a week</w:t>
            </w:r>
          </w:p>
          <w:p w14:paraId="178E6E24" w14:textId="77777777" w:rsidR="003747DC" w:rsidRDefault="003747DC" w:rsidP="003747DC">
            <w:pPr>
              <w:rPr>
                <w:i/>
              </w:rPr>
            </w:pPr>
          </w:p>
          <w:p w14:paraId="4E24184B" w14:textId="77777777" w:rsidR="003747DC" w:rsidRPr="00532DE4" w:rsidRDefault="003747DC" w:rsidP="003747DC">
            <w:pPr>
              <w:pStyle w:val="Paragraphedeliste"/>
              <w:numPr>
                <w:ilvl w:val="0"/>
                <w:numId w:val="15"/>
              </w:numPr>
              <w:tabs>
                <w:tab w:val="clear" w:pos="720"/>
                <w:tab w:val="num" w:pos="426"/>
              </w:tabs>
              <w:ind w:left="426"/>
              <w:rPr>
                <w:i/>
              </w:rPr>
            </w:pPr>
            <w:r>
              <w:rPr>
                <w:i/>
              </w:rPr>
              <w:t>Clean the probe with distilled water</w:t>
            </w:r>
          </w:p>
          <w:p w14:paraId="59C4DE72" w14:textId="77777777" w:rsidR="003747DC" w:rsidRDefault="003747DC" w:rsidP="003747DC">
            <w:pPr>
              <w:pStyle w:val="Paragraphedeliste"/>
              <w:numPr>
                <w:ilvl w:val="0"/>
                <w:numId w:val="15"/>
              </w:numPr>
              <w:tabs>
                <w:tab w:val="clear" w:pos="720"/>
                <w:tab w:val="num" w:pos="426"/>
              </w:tabs>
              <w:ind w:left="426"/>
              <w:rPr>
                <w:i/>
              </w:rPr>
            </w:pPr>
            <w:r>
              <w:rPr>
                <w:i/>
              </w:rPr>
              <w:t>Fill the calibration beaker with the HI9828-25 calibration solution</w:t>
            </w:r>
          </w:p>
          <w:p w14:paraId="70969626" w14:textId="77777777" w:rsidR="003747DC" w:rsidRPr="00554EC0" w:rsidRDefault="003747DC" w:rsidP="003747DC">
            <w:pPr>
              <w:pStyle w:val="Paragraphedeliste"/>
              <w:numPr>
                <w:ilvl w:val="0"/>
                <w:numId w:val="15"/>
              </w:numPr>
              <w:tabs>
                <w:tab w:val="clear" w:pos="720"/>
                <w:tab w:val="num" w:pos="426"/>
              </w:tabs>
              <w:ind w:left="426"/>
              <w:rPr>
                <w:i/>
              </w:rPr>
            </w:pPr>
            <w:r>
              <w:rPr>
                <w:i/>
              </w:rPr>
              <w:t>Screw the calibration beaker on the probe body and s</w:t>
            </w:r>
            <w:r w:rsidRPr="00554EC0">
              <w:rPr>
                <w:i/>
              </w:rPr>
              <w:t>hake gently for a few seconds</w:t>
            </w:r>
          </w:p>
          <w:p w14:paraId="5C0B2EBB" w14:textId="77777777" w:rsidR="003747DC" w:rsidRPr="00A80F06" w:rsidRDefault="003747DC" w:rsidP="003747DC">
            <w:pPr>
              <w:pStyle w:val="Paragraphedeliste"/>
              <w:numPr>
                <w:ilvl w:val="0"/>
                <w:numId w:val="15"/>
              </w:numPr>
              <w:tabs>
                <w:tab w:val="clear" w:pos="720"/>
                <w:tab w:val="num" w:pos="426"/>
              </w:tabs>
              <w:ind w:left="426"/>
              <w:rPr>
                <w:i/>
              </w:rPr>
            </w:pPr>
            <w:r>
              <w:rPr>
                <w:i/>
              </w:rPr>
              <w:t>Wait a few minutes to stabilize</w:t>
            </w:r>
          </w:p>
          <w:p w14:paraId="340CB0BF" w14:textId="77777777" w:rsidR="003747DC" w:rsidRDefault="003747DC" w:rsidP="003747DC">
            <w:pPr>
              <w:pStyle w:val="Paragraphedeliste"/>
              <w:numPr>
                <w:ilvl w:val="0"/>
                <w:numId w:val="15"/>
              </w:numPr>
              <w:tabs>
                <w:tab w:val="clear" w:pos="720"/>
                <w:tab w:val="num" w:pos="426"/>
              </w:tabs>
              <w:ind w:left="426"/>
              <w:rPr>
                <w:i/>
              </w:rPr>
            </w:pPr>
            <w:r>
              <w:rPr>
                <w:i/>
              </w:rPr>
              <w:t>In the main menu, select “Calibration” and then press “OK”</w:t>
            </w:r>
          </w:p>
          <w:p w14:paraId="65E5700B" w14:textId="77777777" w:rsidR="003747DC" w:rsidRDefault="003747DC" w:rsidP="003747DC">
            <w:pPr>
              <w:pStyle w:val="Paragraphedeliste"/>
              <w:numPr>
                <w:ilvl w:val="0"/>
                <w:numId w:val="15"/>
              </w:numPr>
              <w:tabs>
                <w:tab w:val="clear" w:pos="720"/>
                <w:tab w:val="num" w:pos="426"/>
              </w:tabs>
              <w:ind w:left="426"/>
              <w:rPr>
                <w:i/>
              </w:rPr>
            </w:pPr>
            <w:r>
              <w:rPr>
                <w:i/>
              </w:rPr>
              <w:t>Select the calibration type (here : quick calibration) and then press “OK”</w:t>
            </w:r>
          </w:p>
          <w:p w14:paraId="2E083BFA" w14:textId="77777777" w:rsidR="003747DC" w:rsidRPr="00DC5280" w:rsidRDefault="003747DC" w:rsidP="003747DC">
            <w:pPr>
              <w:tabs>
                <w:tab w:val="num" w:pos="1134"/>
              </w:tabs>
              <w:ind w:left="851"/>
              <w:rPr>
                <w:i/>
              </w:rPr>
            </w:pPr>
            <w:r w:rsidRPr="00DC5280">
              <w:rPr>
                <w:i/>
              </w:rPr>
              <w:t xml:space="preserve">A 3-item (pH, EC and DO) screen appears and “pH” starts blinking. When the measure is stable, “Ready” is shown on the lower part of the window. </w:t>
            </w:r>
          </w:p>
          <w:p w14:paraId="0CF1A177" w14:textId="77777777" w:rsidR="003747DC" w:rsidRDefault="003747DC" w:rsidP="003747DC">
            <w:pPr>
              <w:pStyle w:val="Paragraphedeliste"/>
              <w:numPr>
                <w:ilvl w:val="0"/>
                <w:numId w:val="15"/>
              </w:numPr>
              <w:tabs>
                <w:tab w:val="clear" w:pos="720"/>
                <w:tab w:val="num" w:pos="426"/>
                <w:tab w:val="num" w:pos="1134"/>
              </w:tabs>
              <w:ind w:left="426"/>
              <w:rPr>
                <w:i/>
              </w:rPr>
            </w:pPr>
            <w:r>
              <w:rPr>
                <w:i/>
              </w:rPr>
              <w:t xml:space="preserve">Press “Confirm” to store the value. </w:t>
            </w:r>
          </w:p>
          <w:p w14:paraId="2CCC1C30" w14:textId="77777777" w:rsidR="003747DC" w:rsidRPr="00DC5280" w:rsidRDefault="003747DC" w:rsidP="003747DC">
            <w:pPr>
              <w:tabs>
                <w:tab w:val="num" w:pos="851"/>
              </w:tabs>
              <w:ind w:left="851"/>
              <w:rPr>
                <w:i/>
              </w:rPr>
            </w:pPr>
            <w:r w:rsidRPr="00DC5280">
              <w:rPr>
                <w:i/>
              </w:rPr>
              <w:t>The messages “Storing data on probe, please wait…” and “Updating GLP data, please wait…“ appear</w:t>
            </w:r>
          </w:p>
          <w:p w14:paraId="2D621BA1" w14:textId="77777777" w:rsidR="003747DC" w:rsidRDefault="003747DC" w:rsidP="003747DC">
            <w:pPr>
              <w:pStyle w:val="Paragraphedeliste"/>
              <w:numPr>
                <w:ilvl w:val="0"/>
                <w:numId w:val="15"/>
              </w:numPr>
              <w:tabs>
                <w:tab w:val="clear" w:pos="720"/>
                <w:tab w:val="num" w:pos="426"/>
              </w:tabs>
              <w:ind w:left="426"/>
              <w:rPr>
                <w:i/>
              </w:rPr>
            </w:pPr>
            <w:r>
              <w:rPr>
                <w:i/>
              </w:rPr>
              <w:t xml:space="preserve">After the pH calibration is completed, the “Conductivity” option will blink. When the measure is stable, “Ready” appears. Press “Confirm” to store the value.  </w:t>
            </w:r>
          </w:p>
          <w:p w14:paraId="27CAC030" w14:textId="77777777" w:rsidR="003747DC" w:rsidRPr="00DC5280" w:rsidRDefault="003747DC" w:rsidP="003747DC">
            <w:pPr>
              <w:ind w:left="851"/>
              <w:rPr>
                <w:i/>
              </w:rPr>
            </w:pPr>
            <w:r w:rsidRPr="00DC5280">
              <w:rPr>
                <w:i/>
              </w:rPr>
              <w:t>The messages “Storing data on probe, please wait…” and “Updating GLP data, please wait…“ appear</w:t>
            </w:r>
          </w:p>
          <w:p w14:paraId="283BBCF8" w14:textId="77777777" w:rsidR="003747DC" w:rsidRDefault="003747DC" w:rsidP="003747DC">
            <w:pPr>
              <w:pStyle w:val="Paragraphedeliste"/>
              <w:numPr>
                <w:ilvl w:val="0"/>
                <w:numId w:val="15"/>
              </w:numPr>
              <w:tabs>
                <w:tab w:val="clear" w:pos="720"/>
                <w:tab w:val="num" w:pos="426"/>
              </w:tabs>
              <w:ind w:left="426"/>
              <w:rPr>
                <w:i/>
              </w:rPr>
            </w:pPr>
            <w:r>
              <w:rPr>
                <w:i/>
              </w:rPr>
              <w:t>The message “Empty the beaker. Shake the probe and put it in the beaker again” appears. Unscrew the calibration beaker and remove the solution.</w:t>
            </w:r>
          </w:p>
          <w:p w14:paraId="16CD2D2B" w14:textId="77777777" w:rsidR="003747DC" w:rsidRDefault="003747DC" w:rsidP="003747DC">
            <w:pPr>
              <w:pStyle w:val="Paragraphedeliste"/>
              <w:numPr>
                <w:ilvl w:val="0"/>
                <w:numId w:val="15"/>
              </w:numPr>
              <w:tabs>
                <w:tab w:val="clear" w:pos="720"/>
                <w:tab w:val="num" w:pos="426"/>
              </w:tabs>
              <w:ind w:left="426"/>
              <w:rPr>
                <w:i/>
              </w:rPr>
            </w:pPr>
            <w:r>
              <w:rPr>
                <w:i/>
              </w:rPr>
              <w:t xml:space="preserve">To dry the probe, shake it. Pay attention that no drops are present on the DO sensor. </w:t>
            </w:r>
          </w:p>
          <w:p w14:paraId="584A9181" w14:textId="77777777" w:rsidR="003747DC" w:rsidRPr="00DC5280" w:rsidRDefault="003747DC" w:rsidP="003747DC">
            <w:pPr>
              <w:ind w:left="851"/>
              <w:rPr>
                <w:i/>
              </w:rPr>
            </w:pPr>
            <w:r w:rsidRPr="00DC5280">
              <w:rPr>
                <w:i/>
              </w:rPr>
              <w:t>(Do not use paper to dry the probe to avoid sensor damages)</w:t>
            </w:r>
          </w:p>
          <w:p w14:paraId="3FBCD542" w14:textId="77777777" w:rsidR="003747DC" w:rsidRDefault="003747DC" w:rsidP="003747DC">
            <w:pPr>
              <w:pStyle w:val="Paragraphedeliste"/>
              <w:numPr>
                <w:ilvl w:val="0"/>
                <w:numId w:val="15"/>
              </w:numPr>
              <w:tabs>
                <w:tab w:val="clear" w:pos="720"/>
                <w:tab w:val="num" w:pos="426"/>
              </w:tabs>
              <w:ind w:left="426"/>
              <w:rPr>
                <w:i/>
              </w:rPr>
            </w:pPr>
            <w:r>
              <w:rPr>
                <w:i/>
              </w:rPr>
              <w:t>Screw back the calibration beaker on the probe body.</w:t>
            </w:r>
          </w:p>
          <w:p w14:paraId="4A4E252F" w14:textId="77777777" w:rsidR="003747DC" w:rsidRDefault="003747DC" w:rsidP="003747DC">
            <w:pPr>
              <w:pStyle w:val="Paragraphedeliste"/>
              <w:numPr>
                <w:ilvl w:val="0"/>
                <w:numId w:val="15"/>
              </w:numPr>
              <w:tabs>
                <w:tab w:val="clear" w:pos="720"/>
                <w:tab w:val="num" w:pos="426"/>
              </w:tabs>
              <w:ind w:left="426"/>
              <w:rPr>
                <w:i/>
              </w:rPr>
            </w:pPr>
            <w:r>
              <w:rPr>
                <w:i/>
              </w:rPr>
              <w:t xml:space="preserve">Wait for reading to stabilize and then press “OK” to close the displayed message. </w:t>
            </w:r>
          </w:p>
          <w:p w14:paraId="32F55E9B" w14:textId="77777777" w:rsidR="003747DC" w:rsidRDefault="003747DC" w:rsidP="003747DC">
            <w:pPr>
              <w:pStyle w:val="Paragraphedeliste"/>
              <w:numPr>
                <w:ilvl w:val="0"/>
                <w:numId w:val="15"/>
              </w:numPr>
              <w:tabs>
                <w:tab w:val="clear" w:pos="720"/>
                <w:tab w:val="num" w:pos="426"/>
              </w:tabs>
              <w:ind w:left="426"/>
              <w:rPr>
                <w:i/>
              </w:rPr>
            </w:pPr>
            <w:r>
              <w:rPr>
                <w:i/>
              </w:rPr>
              <w:t xml:space="preserve">When the measure is stable, “Ready” appears. Press “Confirm” to store the value.  </w:t>
            </w:r>
          </w:p>
          <w:p w14:paraId="0A3B34AE" w14:textId="77777777" w:rsidR="003747DC" w:rsidRPr="00DC5280" w:rsidRDefault="003747DC" w:rsidP="003747DC">
            <w:pPr>
              <w:ind w:left="851"/>
              <w:rPr>
                <w:i/>
              </w:rPr>
            </w:pPr>
            <w:r w:rsidRPr="00DC5280">
              <w:rPr>
                <w:i/>
              </w:rPr>
              <w:t>The messages “Storing data on probe, please wait…” and “Updating GLP data, please wait…” appear.</w:t>
            </w:r>
          </w:p>
          <w:p w14:paraId="1C60BEEB" w14:textId="77777777" w:rsidR="003747DC" w:rsidRPr="00A34648" w:rsidRDefault="003747DC" w:rsidP="003747DC">
            <w:pPr>
              <w:pStyle w:val="Paragraphedeliste"/>
              <w:numPr>
                <w:ilvl w:val="0"/>
                <w:numId w:val="15"/>
              </w:numPr>
              <w:tabs>
                <w:tab w:val="clear" w:pos="720"/>
                <w:tab w:val="num" w:pos="426"/>
              </w:tabs>
              <w:ind w:left="426"/>
              <w:rPr>
                <w:i/>
              </w:rPr>
            </w:pPr>
            <w:r>
              <w:rPr>
                <w:i/>
              </w:rPr>
              <w:t xml:space="preserve">The 3-calibration-item screen appears again and the check box corresponding to the calibrated parameters will be marked. Press “OK” to return to the calibration menu. </w:t>
            </w:r>
          </w:p>
        </w:tc>
      </w:tr>
      <w:tr w:rsidR="003747DC" w14:paraId="2FADCAAF" w14:textId="77777777" w:rsidTr="00952E03">
        <w:trPr>
          <w:trHeight w:val="985"/>
        </w:trPr>
        <w:tc>
          <w:tcPr>
            <w:tcW w:w="9288" w:type="dxa"/>
            <w:gridSpan w:val="2"/>
            <w:tcBorders>
              <w:top w:val="single" w:sz="4" w:space="0" w:color="auto"/>
              <w:left w:val="single" w:sz="4" w:space="0" w:color="auto"/>
              <w:bottom w:val="single" w:sz="4" w:space="0" w:color="auto"/>
              <w:right w:val="single" w:sz="4" w:space="0" w:color="auto"/>
            </w:tcBorders>
            <w:shd w:val="clear" w:color="auto" w:fill="auto"/>
          </w:tcPr>
          <w:p w14:paraId="13522F8B" w14:textId="77777777" w:rsidR="003747DC" w:rsidRPr="008B2AF3" w:rsidRDefault="003747DC" w:rsidP="003747DC">
            <w:pPr>
              <w:spacing w:line="259" w:lineRule="auto"/>
              <w:jc w:val="both"/>
              <w:rPr>
                <w:b/>
                <w:i/>
                <w:highlight w:val="yellow"/>
              </w:rPr>
            </w:pPr>
            <w:r w:rsidRPr="008B2AF3">
              <w:rPr>
                <w:b/>
                <w:i/>
                <w:highlight w:val="yellow"/>
              </w:rPr>
              <w:t>Membrane replacement :</w:t>
            </w:r>
          </w:p>
          <w:p w14:paraId="52F6A7C9" w14:textId="77777777" w:rsidR="003747DC" w:rsidRDefault="003747DC" w:rsidP="003747DC">
            <w:pPr>
              <w:rPr>
                <w:i/>
              </w:rPr>
            </w:pPr>
            <w:r w:rsidRPr="008B2AF3">
              <w:rPr>
                <w:i/>
                <w:highlight w:val="yellow"/>
              </w:rPr>
              <w:t>To be done once a month</w:t>
            </w:r>
          </w:p>
          <w:p w14:paraId="5B8F9E03" w14:textId="77777777" w:rsidR="003747DC" w:rsidRDefault="003747DC" w:rsidP="003747DC">
            <w:pPr>
              <w:rPr>
                <w:i/>
              </w:rPr>
            </w:pPr>
          </w:p>
        </w:tc>
      </w:tr>
    </w:tbl>
    <w:p w14:paraId="39455D23" w14:textId="77777777" w:rsidR="00C34BCF" w:rsidRPr="007B5276" w:rsidRDefault="00C34BCF" w:rsidP="00F30C34">
      <w:pPr>
        <w:jc w:val="both"/>
        <w:rPr>
          <w:lang w:val="en-GB"/>
        </w:rPr>
      </w:pPr>
    </w:p>
    <w:p w14:paraId="3512DF15" w14:textId="77777777" w:rsidR="003747DC" w:rsidRDefault="003747DC" w:rsidP="002D3A19">
      <w:pPr>
        <w:pStyle w:val="Titre1"/>
        <w:numPr>
          <w:ilvl w:val="0"/>
          <w:numId w:val="0"/>
        </w:numPr>
        <w:ind w:left="360"/>
        <w:rPr>
          <w:lang w:val="en-GB"/>
        </w:rPr>
      </w:pPr>
    </w:p>
    <w:p w14:paraId="3004FA87" w14:textId="77777777" w:rsidR="003747DC" w:rsidRDefault="003747DC" w:rsidP="002D3A19">
      <w:pPr>
        <w:pStyle w:val="Titre1"/>
        <w:numPr>
          <w:ilvl w:val="0"/>
          <w:numId w:val="0"/>
        </w:numPr>
        <w:ind w:left="360"/>
        <w:rPr>
          <w:lang w:val="en-GB"/>
        </w:rPr>
      </w:pPr>
    </w:p>
    <w:p w14:paraId="4A0BD4F9" w14:textId="77777777" w:rsidR="003747DC" w:rsidRDefault="003747DC" w:rsidP="002D3A19">
      <w:pPr>
        <w:pStyle w:val="Titre1"/>
        <w:numPr>
          <w:ilvl w:val="0"/>
          <w:numId w:val="0"/>
        </w:numPr>
        <w:ind w:left="360"/>
        <w:rPr>
          <w:lang w:val="en-GB"/>
        </w:rPr>
      </w:pPr>
    </w:p>
    <w:p w14:paraId="42F63CAF" w14:textId="77777777" w:rsidR="003747DC" w:rsidRDefault="003747DC" w:rsidP="002D3A19">
      <w:pPr>
        <w:pStyle w:val="Titre1"/>
        <w:numPr>
          <w:ilvl w:val="0"/>
          <w:numId w:val="0"/>
        </w:numPr>
        <w:ind w:left="360"/>
        <w:rPr>
          <w:lang w:val="en-GB"/>
        </w:rPr>
      </w:pPr>
    </w:p>
    <w:p w14:paraId="7B82D273" w14:textId="77777777" w:rsidR="003747DC" w:rsidRDefault="003747DC" w:rsidP="002D3A19">
      <w:pPr>
        <w:pStyle w:val="Titre1"/>
        <w:numPr>
          <w:ilvl w:val="0"/>
          <w:numId w:val="0"/>
        </w:numPr>
        <w:ind w:left="360"/>
        <w:rPr>
          <w:lang w:val="en-GB"/>
        </w:rPr>
      </w:pPr>
    </w:p>
    <w:p w14:paraId="64D06D8D" w14:textId="77777777" w:rsidR="003747DC" w:rsidRDefault="003747DC" w:rsidP="002D3A19">
      <w:pPr>
        <w:pStyle w:val="Titre1"/>
        <w:numPr>
          <w:ilvl w:val="0"/>
          <w:numId w:val="0"/>
        </w:numPr>
        <w:ind w:left="360"/>
        <w:rPr>
          <w:lang w:val="en-GB"/>
        </w:rPr>
      </w:pPr>
    </w:p>
    <w:p w14:paraId="2B07AA18" w14:textId="77777777" w:rsidR="003747DC" w:rsidRDefault="003747DC" w:rsidP="002D3A19">
      <w:pPr>
        <w:pStyle w:val="Titre1"/>
        <w:numPr>
          <w:ilvl w:val="0"/>
          <w:numId w:val="0"/>
        </w:numPr>
        <w:ind w:left="360"/>
        <w:rPr>
          <w:lang w:val="en-GB"/>
        </w:rPr>
      </w:pPr>
    </w:p>
    <w:p w14:paraId="60151576" w14:textId="77777777" w:rsidR="003747DC" w:rsidRDefault="003747DC" w:rsidP="002D3A19">
      <w:pPr>
        <w:pStyle w:val="Titre1"/>
        <w:numPr>
          <w:ilvl w:val="0"/>
          <w:numId w:val="0"/>
        </w:numPr>
        <w:ind w:left="360"/>
        <w:rPr>
          <w:lang w:val="en-GB"/>
        </w:rPr>
      </w:pPr>
    </w:p>
    <w:p w14:paraId="23E5394B" w14:textId="77777777" w:rsidR="003747DC" w:rsidRDefault="003747DC" w:rsidP="002D3A19">
      <w:pPr>
        <w:pStyle w:val="Titre1"/>
        <w:numPr>
          <w:ilvl w:val="0"/>
          <w:numId w:val="0"/>
        </w:numPr>
        <w:ind w:left="360"/>
        <w:rPr>
          <w:lang w:val="en-GB"/>
        </w:rPr>
      </w:pPr>
    </w:p>
    <w:p w14:paraId="2BD3BB87" w14:textId="77777777" w:rsidR="003747DC" w:rsidRDefault="003747DC" w:rsidP="002D3A19">
      <w:pPr>
        <w:pStyle w:val="Titre1"/>
        <w:numPr>
          <w:ilvl w:val="0"/>
          <w:numId w:val="0"/>
        </w:numPr>
        <w:ind w:left="360"/>
        <w:rPr>
          <w:lang w:val="en-GB"/>
        </w:rPr>
      </w:pPr>
    </w:p>
    <w:p w14:paraId="74CDF63E" w14:textId="77777777" w:rsidR="003747DC" w:rsidRDefault="003747DC" w:rsidP="002D3A19">
      <w:pPr>
        <w:pStyle w:val="Titre1"/>
        <w:numPr>
          <w:ilvl w:val="0"/>
          <w:numId w:val="0"/>
        </w:numPr>
        <w:ind w:left="360"/>
        <w:rPr>
          <w:lang w:val="en-GB"/>
        </w:rPr>
      </w:pPr>
    </w:p>
    <w:p w14:paraId="1C6C9E50" w14:textId="77777777" w:rsidR="003747DC" w:rsidRDefault="003747DC" w:rsidP="002D3A19">
      <w:pPr>
        <w:pStyle w:val="Titre1"/>
        <w:numPr>
          <w:ilvl w:val="0"/>
          <w:numId w:val="0"/>
        </w:numPr>
        <w:ind w:left="360"/>
        <w:rPr>
          <w:lang w:val="en-GB"/>
        </w:rPr>
      </w:pPr>
    </w:p>
    <w:p w14:paraId="0E022B39" w14:textId="77777777" w:rsidR="003747DC" w:rsidRDefault="003747DC" w:rsidP="002D3A19">
      <w:pPr>
        <w:pStyle w:val="Titre1"/>
        <w:numPr>
          <w:ilvl w:val="0"/>
          <w:numId w:val="0"/>
        </w:numPr>
        <w:ind w:left="360"/>
        <w:rPr>
          <w:lang w:val="en-GB"/>
        </w:rPr>
      </w:pPr>
    </w:p>
    <w:p w14:paraId="0440DA1D" w14:textId="77777777" w:rsidR="003747DC" w:rsidRDefault="003747DC" w:rsidP="002D3A19">
      <w:pPr>
        <w:pStyle w:val="Titre1"/>
        <w:numPr>
          <w:ilvl w:val="0"/>
          <w:numId w:val="0"/>
        </w:numPr>
        <w:ind w:left="360"/>
        <w:rPr>
          <w:lang w:val="en-GB"/>
        </w:rPr>
      </w:pPr>
    </w:p>
    <w:p w14:paraId="46FC4B0C" w14:textId="77777777" w:rsidR="003747DC" w:rsidRDefault="003747DC" w:rsidP="002D3A19">
      <w:pPr>
        <w:pStyle w:val="Titre1"/>
        <w:numPr>
          <w:ilvl w:val="0"/>
          <w:numId w:val="0"/>
        </w:numPr>
        <w:ind w:left="360"/>
        <w:rPr>
          <w:lang w:val="en-GB"/>
        </w:rPr>
      </w:pPr>
    </w:p>
    <w:p w14:paraId="57D7F442" w14:textId="77777777" w:rsidR="00C34BCF" w:rsidRPr="007B5276" w:rsidRDefault="002D3A19" w:rsidP="002D3A19">
      <w:pPr>
        <w:pStyle w:val="Titre1"/>
        <w:numPr>
          <w:ilvl w:val="0"/>
          <w:numId w:val="0"/>
        </w:numPr>
        <w:ind w:left="360"/>
        <w:rPr>
          <w:lang w:val="en-GB"/>
        </w:rPr>
      </w:pPr>
      <w:bookmarkStart w:id="130" w:name="_Toc448850408"/>
      <w:r w:rsidRPr="007B5276">
        <w:rPr>
          <w:lang w:val="en-GB"/>
        </w:rPr>
        <w:lastRenderedPageBreak/>
        <w:t xml:space="preserve">Appendix </w:t>
      </w:r>
      <w:r>
        <w:rPr>
          <w:lang w:val="en-GB"/>
        </w:rPr>
        <w:t>4</w:t>
      </w:r>
      <w:r w:rsidRPr="007B5276">
        <w:rPr>
          <w:lang w:val="en-GB"/>
        </w:rPr>
        <w:t xml:space="preserve"> – </w:t>
      </w:r>
      <w:r>
        <w:rPr>
          <w:lang w:val="en-GB"/>
        </w:rPr>
        <w:t>Tipping Bucket / Rain gauge (</w:t>
      </w:r>
      <w:proofErr w:type="spellStart"/>
      <w:r>
        <w:rPr>
          <w:lang w:val="en-GB"/>
        </w:rPr>
        <w:t>Pluviometre</w:t>
      </w:r>
      <w:proofErr w:type="spellEnd"/>
      <w:r>
        <w:rPr>
          <w:lang w:val="en-GB"/>
        </w:rPr>
        <w:t>)</w:t>
      </w:r>
      <w:bookmarkEnd w:id="130"/>
    </w:p>
    <w:tbl>
      <w:tblPr>
        <w:tblStyle w:val="Grilledutableau"/>
        <w:tblpPr w:leftFromText="141" w:rightFromText="141" w:vertAnchor="text" w:horzAnchor="margin" w:tblpY="322"/>
        <w:tblW w:w="9289" w:type="dxa"/>
        <w:shd w:val="clear" w:color="auto" w:fill="DBDBDB" w:themeFill="accent3" w:themeFillTint="66"/>
        <w:tblLayout w:type="fixed"/>
        <w:tblLook w:val="04A0" w:firstRow="1" w:lastRow="0" w:firstColumn="1" w:lastColumn="0" w:noHBand="0" w:noVBand="1"/>
      </w:tblPr>
      <w:tblGrid>
        <w:gridCol w:w="6148"/>
        <w:gridCol w:w="337"/>
        <w:gridCol w:w="1203"/>
        <w:gridCol w:w="173"/>
        <w:gridCol w:w="1428"/>
      </w:tblGrid>
      <w:tr w:rsidR="00641609" w:rsidRPr="007B5276" w14:paraId="62325D01" w14:textId="77777777" w:rsidTr="002D3A19">
        <w:trPr>
          <w:trHeight w:val="1981"/>
        </w:trPr>
        <w:tc>
          <w:tcPr>
            <w:tcW w:w="6485" w:type="dxa"/>
            <w:gridSpan w:val="2"/>
            <w:tcBorders>
              <w:right w:val="single" w:sz="4" w:space="0" w:color="auto"/>
            </w:tcBorders>
            <w:shd w:val="clear" w:color="auto" w:fill="DBDBDB" w:themeFill="accent3" w:themeFillTint="66"/>
            <w:vAlign w:val="center"/>
          </w:tcPr>
          <w:p w14:paraId="12C26D35" w14:textId="77777777" w:rsidR="00641609" w:rsidRPr="00D459F1" w:rsidRDefault="00641609" w:rsidP="00DF57A6">
            <w:pPr>
              <w:jc w:val="center"/>
              <w:rPr>
                <w:i/>
                <w:lang w:val="fr-FR"/>
              </w:rPr>
            </w:pPr>
            <w:proofErr w:type="spellStart"/>
            <w:r w:rsidRPr="00D459F1">
              <w:rPr>
                <w:b/>
                <w:i/>
                <w:sz w:val="28"/>
                <w:lang w:val="fr-FR"/>
              </w:rPr>
              <w:t>Pluviometre</w:t>
            </w:r>
            <w:proofErr w:type="spellEnd"/>
            <w:r w:rsidRPr="00D459F1">
              <w:rPr>
                <w:i/>
                <w:lang w:val="fr-FR"/>
              </w:rPr>
              <w:br/>
              <w:t xml:space="preserve"> (à auget basculeur) </w:t>
            </w:r>
          </w:p>
          <w:p w14:paraId="47E44CF1" w14:textId="77777777" w:rsidR="00641609" w:rsidRPr="00D459F1" w:rsidRDefault="00641609" w:rsidP="00DF57A6">
            <w:pPr>
              <w:jc w:val="center"/>
              <w:rPr>
                <w:i/>
                <w:lang w:val="fr-FR"/>
              </w:rPr>
            </w:pPr>
          </w:p>
          <w:p w14:paraId="1C68865B" w14:textId="77777777" w:rsidR="00641609" w:rsidRPr="007B5276" w:rsidRDefault="00641609" w:rsidP="00DF57A6">
            <w:pPr>
              <w:jc w:val="center"/>
              <w:rPr>
                <w:i/>
                <w:lang w:val="en-GB"/>
              </w:rPr>
            </w:pPr>
            <w:r w:rsidRPr="007B5276">
              <w:rPr>
                <w:i/>
                <w:lang w:val="en-GB"/>
              </w:rPr>
              <w:t>Operating Procedure</w:t>
            </w:r>
          </w:p>
        </w:tc>
        <w:tc>
          <w:tcPr>
            <w:tcW w:w="1376" w:type="dxa"/>
            <w:gridSpan w:val="2"/>
            <w:tcBorders>
              <w:top w:val="single" w:sz="4" w:space="0" w:color="auto"/>
              <w:left w:val="single" w:sz="4" w:space="0" w:color="auto"/>
              <w:bottom w:val="single" w:sz="4" w:space="0" w:color="auto"/>
              <w:right w:val="nil"/>
            </w:tcBorders>
            <w:shd w:val="clear" w:color="auto" w:fill="auto"/>
            <w:vAlign w:val="center"/>
          </w:tcPr>
          <w:p w14:paraId="70F70B80" w14:textId="77777777" w:rsidR="00641609" w:rsidRPr="007B5276" w:rsidRDefault="00641609" w:rsidP="00DF57A6">
            <w:pPr>
              <w:jc w:val="center"/>
              <w:rPr>
                <w:i/>
                <w:lang w:val="en-GB"/>
              </w:rPr>
            </w:pPr>
            <w:r w:rsidRPr="007B5276">
              <w:rPr>
                <w:i/>
                <w:noProof/>
                <w:lang w:val="fr-FR" w:eastAsia="fr-FR"/>
              </w:rPr>
              <w:drawing>
                <wp:inline distT="0" distB="0" distL="0" distR="0" wp14:anchorId="413229AF" wp14:editId="3C75FFAF">
                  <wp:extent cx="738133" cy="1025718"/>
                  <wp:effectExtent l="0" t="0" r="508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10294" t="18395" r="14155" b="10033"/>
                          <a:stretch/>
                        </pic:blipFill>
                        <pic:spPr bwMode="auto">
                          <a:xfrm>
                            <a:off x="0" y="0"/>
                            <a:ext cx="738166" cy="1025764"/>
                          </a:xfrm>
                          <a:prstGeom prst="rect">
                            <a:avLst/>
                          </a:prstGeom>
                          <a:noFill/>
                          <a:ln>
                            <a:noFill/>
                          </a:ln>
                          <a:extLst>
                            <a:ext uri="{53640926-AAD7-44D8-BBD7-CCE9431645EC}">
                              <a14:shadowObscured xmlns:a14="http://schemas.microsoft.com/office/drawing/2010/main"/>
                            </a:ext>
                          </a:extLst>
                        </pic:spPr>
                      </pic:pic>
                    </a:graphicData>
                  </a:graphic>
                </wp:inline>
              </w:drawing>
            </w:r>
          </w:p>
          <w:p w14:paraId="5081216A" w14:textId="77777777" w:rsidR="00641609" w:rsidRPr="007B5276" w:rsidRDefault="00641609" w:rsidP="00DF57A6">
            <w:pPr>
              <w:jc w:val="center"/>
              <w:rPr>
                <w:i/>
                <w:lang w:val="en-GB"/>
              </w:rPr>
            </w:pPr>
            <w:r w:rsidRPr="007B5276">
              <w:rPr>
                <w:b/>
                <w:i/>
                <w:lang w:val="en-GB"/>
              </w:rPr>
              <w:t>Cone</w:t>
            </w:r>
          </w:p>
        </w:tc>
        <w:tc>
          <w:tcPr>
            <w:tcW w:w="1428" w:type="dxa"/>
            <w:tcBorders>
              <w:top w:val="single" w:sz="4" w:space="0" w:color="auto"/>
              <w:left w:val="nil"/>
              <w:bottom w:val="single" w:sz="4" w:space="0" w:color="auto"/>
              <w:right w:val="single" w:sz="4" w:space="0" w:color="auto"/>
            </w:tcBorders>
            <w:shd w:val="clear" w:color="auto" w:fill="auto"/>
            <w:vAlign w:val="center"/>
          </w:tcPr>
          <w:p w14:paraId="04EBB95A" w14:textId="77777777" w:rsidR="00641609" w:rsidRPr="007B5276" w:rsidRDefault="00641609" w:rsidP="00DF57A6">
            <w:pPr>
              <w:jc w:val="center"/>
              <w:rPr>
                <w:i/>
                <w:lang w:val="en-GB"/>
              </w:rPr>
            </w:pPr>
            <w:r w:rsidRPr="007B5276">
              <w:rPr>
                <w:b/>
                <w:i/>
                <w:noProof/>
                <w:lang w:val="fr-FR" w:eastAsia="fr-FR"/>
              </w:rPr>
              <w:drawing>
                <wp:inline distT="0" distB="0" distL="0" distR="0" wp14:anchorId="15DE9FA3" wp14:editId="189EF97F">
                  <wp:extent cx="771525" cy="981075"/>
                  <wp:effectExtent l="0" t="0" r="9525" b="9525"/>
                  <wp:docPr id="3" name="Image 3" descr="G:\DCIM\100OLYMP\P3090281.JPG"/>
                  <wp:cNvGraphicFramePr/>
                  <a:graphic xmlns:a="http://schemas.openxmlformats.org/drawingml/2006/main">
                    <a:graphicData uri="http://schemas.openxmlformats.org/drawingml/2006/picture">
                      <pic:pic xmlns:pic="http://schemas.openxmlformats.org/drawingml/2006/picture">
                        <pic:nvPicPr>
                          <pic:cNvPr id="3" name="Image 3" descr="G:\DCIM\100OLYMP\P3090281.JPG"/>
                          <pic:cNvPicPr/>
                        </pic:nvPicPr>
                        <pic:blipFill rotWithShape="1">
                          <a:blip r:embed="rId56" cstate="print">
                            <a:extLst>
                              <a:ext uri="{28A0092B-C50C-407E-A947-70E740481C1C}">
                                <a14:useLocalDpi xmlns:a14="http://schemas.microsoft.com/office/drawing/2010/main" val="0"/>
                              </a:ext>
                            </a:extLst>
                          </a:blip>
                          <a:srcRect l="35172" t="22093" r="30912" b="18023"/>
                          <a:stretch/>
                        </pic:blipFill>
                        <pic:spPr bwMode="auto">
                          <a:xfrm>
                            <a:off x="0" y="0"/>
                            <a:ext cx="771226" cy="980695"/>
                          </a:xfrm>
                          <a:prstGeom prst="rect">
                            <a:avLst/>
                          </a:prstGeom>
                          <a:noFill/>
                          <a:ln>
                            <a:noFill/>
                          </a:ln>
                          <a:extLst>
                            <a:ext uri="{53640926-AAD7-44D8-BBD7-CCE9431645EC}">
                              <a14:shadowObscured xmlns:a14="http://schemas.microsoft.com/office/drawing/2010/main"/>
                            </a:ext>
                          </a:extLst>
                        </pic:spPr>
                      </pic:pic>
                    </a:graphicData>
                  </a:graphic>
                </wp:inline>
              </w:drawing>
            </w:r>
            <w:r w:rsidRPr="007B5276">
              <w:rPr>
                <w:b/>
                <w:i/>
                <w:lang w:val="en-GB"/>
              </w:rPr>
              <w:t xml:space="preserve"> Data logger</w:t>
            </w:r>
          </w:p>
        </w:tc>
      </w:tr>
      <w:tr w:rsidR="00641609" w:rsidRPr="007B5276" w14:paraId="64AD71EF" w14:textId="77777777" w:rsidTr="00DF57A6">
        <w:trPr>
          <w:trHeight w:val="1543"/>
        </w:trPr>
        <w:tc>
          <w:tcPr>
            <w:tcW w:w="9289" w:type="dxa"/>
            <w:gridSpan w:val="5"/>
            <w:tcBorders>
              <w:bottom w:val="single" w:sz="4" w:space="0" w:color="auto"/>
            </w:tcBorders>
            <w:shd w:val="clear" w:color="auto" w:fill="auto"/>
            <w:vAlign w:val="center"/>
          </w:tcPr>
          <w:p w14:paraId="4126C8C1" w14:textId="77777777" w:rsidR="00641609" w:rsidRPr="007B5276" w:rsidRDefault="00641609" w:rsidP="00DF57A6">
            <w:pPr>
              <w:spacing w:line="259" w:lineRule="auto"/>
              <w:jc w:val="both"/>
              <w:rPr>
                <w:b/>
                <w:i/>
                <w:lang w:val="en-GB"/>
              </w:rPr>
            </w:pPr>
            <w:r w:rsidRPr="007B5276">
              <w:rPr>
                <w:b/>
                <w:i/>
                <w:lang w:val="en-GB"/>
              </w:rPr>
              <w:t>Equipment:</w:t>
            </w:r>
          </w:p>
          <w:p w14:paraId="07F06258" w14:textId="77777777" w:rsidR="00641609" w:rsidRPr="00D459F1" w:rsidRDefault="00641609" w:rsidP="001A5CF5">
            <w:pPr>
              <w:numPr>
                <w:ilvl w:val="0"/>
                <w:numId w:val="15"/>
              </w:numPr>
              <w:tabs>
                <w:tab w:val="clear" w:pos="720"/>
                <w:tab w:val="num" w:pos="426"/>
              </w:tabs>
              <w:ind w:hanging="720"/>
              <w:jc w:val="both"/>
              <w:rPr>
                <w:i/>
                <w:lang w:val="fr-FR"/>
              </w:rPr>
            </w:pPr>
            <w:r w:rsidRPr="00D459F1">
              <w:rPr>
                <w:i/>
                <w:lang w:val="fr-FR"/>
              </w:rPr>
              <w:t>Cône de 1000 cm</w:t>
            </w:r>
            <w:r w:rsidRPr="00D459F1">
              <w:rPr>
                <w:i/>
                <w:vertAlign w:val="superscript"/>
                <w:lang w:val="fr-FR"/>
              </w:rPr>
              <w:t>2</w:t>
            </w:r>
            <w:r w:rsidRPr="00D459F1">
              <w:rPr>
                <w:i/>
                <w:lang w:val="fr-FR"/>
              </w:rPr>
              <w:t xml:space="preserve"> (Résolution de 0,2 mm - Contact du basculement au mercure permet cette précision ainsi qu’une grande robustesse - 18 000 tilts (basculements)</w:t>
            </w:r>
          </w:p>
          <w:p w14:paraId="2BF96F5C" w14:textId="77777777" w:rsidR="00641609" w:rsidRPr="007B5276" w:rsidRDefault="00641609" w:rsidP="001A5CF5">
            <w:pPr>
              <w:numPr>
                <w:ilvl w:val="0"/>
                <w:numId w:val="15"/>
              </w:numPr>
              <w:tabs>
                <w:tab w:val="clear" w:pos="720"/>
                <w:tab w:val="num" w:pos="426"/>
              </w:tabs>
              <w:ind w:hanging="720"/>
              <w:jc w:val="both"/>
              <w:rPr>
                <w:i/>
                <w:lang w:val="en-GB"/>
              </w:rPr>
            </w:pPr>
            <w:proofErr w:type="spellStart"/>
            <w:r w:rsidRPr="007B5276">
              <w:rPr>
                <w:i/>
                <w:lang w:val="en-GB"/>
              </w:rPr>
              <w:t>Datalogger</w:t>
            </w:r>
            <w:proofErr w:type="spellEnd"/>
          </w:p>
          <w:p w14:paraId="1B31E867" w14:textId="77777777" w:rsidR="00641609" w:rsidRPr="007B5276" w:rsidRDefault="00641609" w:rsidP="001A5CF5">
            <w:pPr>
              <w:numPr>
                <w:ilvl w:val="0"/>
                <w:numId w:val="15"/>
              </w:numPr>
              <w:tabs>
                <w:tab w:val="clear" w:pos="720"/>
                <w:tab w:val="num" w:pos="426"/>
              </w:tabs>
              <w:ind w:hanging="720"/>
              <w:jc w:val="both"/>
              <w:rPr>
                <w:b/>
                <w:i/>
                <w:color w:val="FF0000"/>
                <w:lang w:val="en-GB"/>
              </w:rPr>
            </w:pPr>
            <w:r w:rsidRPr="007B5276">
              <w:rPr>
                <w:b/>
                <w:i/>
                <w:color w:val="FF0000"/>
                <w:lang w:val="en-GB"/>
              </w:rPr>
              <w:t>Computer software</w:t>
            </w:r>
            <w:r w:rsidR="000911D6" w:rsidRPr="007B5276">
              <w:rPr>
                <w:b/>
                <w:i/>
                <w:color w:val="FF0000"/>
                <w:lang w:val="en-GB"/>
              </w:rPr>
              <w:t>:</w:t>
            </w:r>
          </w:p>
        </w:tc>
      </w:tr>
      <w:tr w:rsidR="00B32873" w:rsidRPr="00FA451C" w14:paraId="7998103D" w14:textId="77777777" w:rsidTr="00DF57A6">
        <w:trPr>
          <w:trHeight w:val="1828"/>
        </w:trPr>
        <w:tc>
          <w:tcPr>
            <w:tcW w:w="9289" w:type="dxa"/>
            <w:gridSpan w:val="5"/>
            <w:tcBorders>
              <w:bottom w:val="single" w:sz="4" w:space="0" w:color="auto"/>
            </w:tcBorders>
            <w:shd w:val="clear" w:color="auto" w:fill="auto"/>
            <w:vAlign w:val="center"/>
          </w:tcPr>
          <w:p w14:paraId="6CF8D8B4" w14:textId="77777777" w:rsidR="00B32873" w:rsidRPr="007B5276" w:rsidRDefault="008F3D48" w:rsidP="00DF57A6">
            <w:pPr>
              <w:jc w:val="both"/>
              <w:rPr>
                <w:b/>
                <w:i/>
                <w:lang w:val="en-GB"/>
              </w:rPr>
            </w:pPr>
            <w:r w:rsidRPr="007B5276">
              <w:rPr>
                <w:b/>
                <w:i/>
                <w:lang w:val="en-GB"/>
              </w:rPr>
              <w:t>Data gathering</w:t>
            </w:r>
            <w:r w:rsidR="00B32873" w:rsidRPr="007B5276">
              <w:rPr>
                <w:b/>
                <w:i/>
                <w:lang w:val="en-GB"/>
              </w:rPr>
              <w:t>:</w:t>
            </w:r>
          </w:p>
          <w:p w14:paraId="219E6D66" w14:textId="77777777" w:rsidR="008F3D48" w:rsidRPr="007B5276" w:rsidRDefault="008F3D48" w:rsidP="001A5CF5">
            <w:pPr>
              <w:numPr>
                <w:ilvl w:val="0"/>
                <w:numId w:val="15"/>
              </w:numPr>
              <w:tabs>
                <w:tab w:val="clear" w:pos="720"/>
                <w:tab w:val="num" w:pos="426"/>
              </w:tabs>
              <w:ind w:hanging="720"/>
              <w:jc w:val="both"/>
              <w:rPr>
                <w:i/>
                <w:lang w:val="en-GB"/>
              </w:rPr>
            </w:pPr>
            <w:r w:rsidRPr="007B5276">
              <w:rPr>
                <w:i/>
                <w:lang w:val="en-GB"/>
              </w:rPr>
              <w:t xml:space="preserve">Remove data logger from its support casing </w:t>
            </w:r>
          </w:p>
          <w:p w14:paraId="55D7AD35" w14:textId="77777777" w:rsidR="008F3D48" w:rsidRPr="00D459F1" w:rsidRDefault="008F3D48" w:rsidP="00DF57A6">
            <w:pPr>
              <w:ind w:left="720"/>
              <w:jc w:val="both"/>
              <w:rPr>
                <w:i/>
                <w:lang w:val="fr-FR"/>
              </w:rPr>
            </w:pPr>
            <w:r w:rsidRPr="00D459F1">
              <w:rPr>
                <w:i/>
                <w:lang w:val="fr-FR"/>
              </w:rPr>
              <w:t xml:space="preserve">(Commencer par enlever le </w:t>
            </w:r>
            <w:proofErr w:type="spellStart"/>
            <w:r w:rsidRPr="00D459F1">
              <w:rPr>
                <w:i/>
                <w:lang w:val="fr-FR"/>
              </w:rPr>
              <w:t>datalogger</w:t>
            </w:r>
            <w:proofErr w:type="spellEnd"/>
            <w:r w:rsidRPr="00D459F1">
              <w:rPr>
                <w:i/>
                <w:lang w:val="fr-FR"/>
              </w:rPr>
              <w:t xml:space="preserve"> de son support)</w:t>
            </w:r>
          </w:p>
          <w:p w14:paraId="4E1CAB36" w14:textId="77777777" w:rsidR="008F3D48" w:rsidRPr="007B5276" w:rsidRDefault="008F3D48" w:rsidP="001A5CF5">
            <w:pPr>
              <w:numPr>
                <w:ilvl w:val="0"/>
                <w:numId w:val="15"/>
              </w:numPr>
              <w:tabs>
                <w:tab w:val="clear" w:pos="720"/>
                <w:tab w:val="num" w:pos="426"/>
              </w:tabs>
              <w:ind w:hanging="720"/>
              <w:jc w:val="both"/>
              <w:rPr>
                <w:i/>
                <w:lang w:val="en-GB"/>
              </w:rPr>
            </w:pPr>
            <w:proofErr w:type="spellStart"/>
            <w:r w:rsidRPr="007B5276">
              <w:rPr>
                <w:i/>
                <w:lang w:val="en-GB"/>
              </w:rPr>
              <w:t>Connet</w:t>
            </w:r>
            <w:proofErr w:type="spellEnd"/>
            <w:r w:rsidRPr="007B5276">
              <w:rPr>
                <w:i/>
                <w:lang w:val="en-GB"/>
              </w:rPr>
              <w:t xml:space="preserve"> USB cable between computer and data logger </w:t>
            </w:r>
          </w:p>
          <w:p w14:paraId="3CE1121B" w14:textId="77777777" w:rsidR="008F3D48" w:rsidRPr="00D459F1" w:rsidRDefault="008F3D48" w:rsidP="00DF57A6">
            <w:pPr>
              <w:ind w:left="720"/>
              <w:jc w:val="both"/>
              <w:rPr>
                <w:i/>
                <w:lang w:val="fr-FR"/>
              </w:rPr>
            </w:pPr>
            <w:r w:rsidRPr="00D459F1">
              <w:rPr>
                <w:i/>
                <w:lang w:val="fr-FR"/>
              </w:rPr>
              <w:t xml:space="preserve">(Brancher le câble USB entre le </w:t>
            </w:r>
            <w:proofErr w:type="spellStart"/>
            <w:r w:rsidRPr="00D459F1">
              <w:rPr>
                <w:i/>
                <w:lang w:val="fr-FR"/>
              </w:rPr>
              <w:t>datalogger</w:t>
            </w:r>
            <w:proofErr w:type="spellEnd"/>
            <w:r w:rsidRPr="00D459F1">
              <w:rPr>
                <w:i/>
                <w:lang w:val="fr-FR"/>
              </w:rPr>
              <w:t xml:space="preserve"> et le PC.)</w:t>
            </w:r>
          </w:p>
          <w:p w14:paraId="21806755" w14:textId="77777777" w:rsidR="008F3D48" w:rsidRPr="007B5276" w:rsidRDefault="008F3D48" w:rsidP="001A5CF5">
            <w:pPr>
              <w:numPr>
                <w:ilvl w:val="0"/>
                <w:numId w:val="15"/>
              </w:numPr>
              <w:tabs>
                <w:tab w:val="clear" w:pos="720"/>
                <w:tab w:val="num" w:pos="426"/>
              </w:tabs>
              <w:ind w:hanging="720"/>
              <w:jc w:val="both"/>
              <w:rPr>
                <w:i/>
                <w:lang w:val="en-GB"/>
              </w:rPr>
            </w:pPr>
            <w:r w:rsidRPr="007B5276">
              <w:rPr>
                <w:i/>
                <w:lang w:val="en-GB"/>
              </w:rPr>
              <w:t xml:space="preserve">Start software :  « </w:t>
            </w:r>
            <w:proofErr w:type="spellStart"/>
            <w:r w:rsidRPr="007B5276">
              <w:rPr>
                <w:b/>
                <w:i/>
                <w:color w:val="0070C0"/>
                <w:lang w:val="en-GB"/>
              </w:rPr>
              <w:t>Teram</w:t>
            </w:r>
            <w:proofErr w:type="spellEnd"/>
            <w:r w:rsidRPr="007B5276">
              <w:rPr>
                <w:b/>
                <w:i/>
                <w:color w:val="0070C0"/>
                <w:lang w:val="en-GB"/>
              </w:rPr>
              <w:t xml:space="preserve"> Term </w:t>
            </w:r>
            <w:proofErr w:type="spellStart"/>
            <w:r w:rsidRPr="007B5276">
              <w:rPr>
                <w:b/>
                <w:i/>
                <w:color w:val="0070C0"/>
                <w:lang w:val="en-GB"/>
              </w:rPr>
              <w:t>Pluvio</w:t>
            </w:r>
            <w:proofErr w:type="spellEnd"/>
            <w:r w:rsidRPr="007B5276">
              <w:rPr>
                <w:b/>
                <w:i/>
                <w:color w:val="0070C0"/>
                <w:lang w:val="en-GB"/>
              </w:rPr>
              <w:t xml:space="preserve"> DANAE</w:t>
            </w:r>
            <w:r w:rsidRPr="007B5276">
              <w:rPr>
                <w:i/>
                <w:color w:val="0070C0"/>
                <w:lang w:val="en-GB"/>
              </w:rPr>
              <w:t xml:space="preserve"> </w:t>
            </w:r>
            <w:r w:rsidRPr="007B5276">
              <w:rPr>
                <w:i/>
                <w:lang w:val="en-GB"/>
              </w:rPr>
              <w:t>»</w:t>
            </w:r>
          </w:p>
          <w:p w14:paraId="5608F355" w14:textId="77777777" w:rsidR="008F3D48" w:rsidRPr="007B5276" w:rsidRDefault="008F3D48" w:rsidP="001A5CF5">
            <w:pPr>
              <w:numPr>
                <w:ilvl w:val="0"/>
                <w:numId w:val="15"/>
              </w:numPr>
              <w:tabs>
                <w:tab w:val="clear" w:pos="720"/>
                <w:tab w:val="num" w:pos="426"/>
              </w:tabs>
              <w:ind w:hanging="720"/>
              <w:jc w:val="both"/>
              <w:rPr>
                <w:i/>
                <w:lang w:val="en-GB"/>
              </w:rPr>
            </w:pPr>
            <w:r w:rsidRPr="007B5276">
              <w:rPr>
                <w:i/>
                <w:lang w:val="en-GB"/>
              </w:rPr>
              <w:t xml:space="preserve">Choose </w:t>
            </w:r>
            <w:r w:rsidR="00641609" w:rsidRPr="007B5276">
              <w:rPr>
                <w:i/>
                <w:lang w:val="en-GB"/>
              </w:rPr>
              <w:t>«</w:t>
            </w:r>
            <w:r w:rsidR="00641609" w:rsidRPr="007B5276">
              <w:rPr>
                <w:i/>
                <w:color w:val="0070C0"/>
                <w:lang w:val="en-GB"/>
              </w:rPr>
              <w:t>Serial</w:t>
            </w:r>
            <w:r w:rsidRPr="007B5276">
              <w:rPr>
                <w:i/>
                <w:lang w:val="en-GB"/>
              </w:rPr>
              <w:t xml:space="preserve">» instead of  </w:t>
            </w:r>
            <w:r w:rsidR="00641609" w:rsidRPr="007B5276">
              <w:rPr>
                <w:i/>
                <w:lang w:val="en-GB"/>
              </w:rPr>
              <w:t>«</w:t>
            </w:r>
            <w:r w:rsidRPr="007B5276">
              <w:rPr>
                <w:i/>
                <w:color w:val="0070C0"/>
                <w:lang w:val="en-GB"/>
              </w:rPr>
              <w:t>TCP/IP</w:t>
            </w:r>
            <w:r w:rsidR="00641609" w:rsidRPr="007B5276">
              <w:rPr>
                <w:i/>
                <w:lang w:val="en-GB"/>
              </w:rPr>
              <w:t>»</w:t>
            </w:r>
          </w:p>
          <w:p w14:paraId="306BDA59" w14:textId="77777777" w:rsidR="008F3D48" w:rsidRPr="00D459F1" w:rsidRDefault="00641609" w:rsidP="00DF57A6">
            <w:pPr>
              <w:ind w:left="720"/>
              <w:jc w:val="both"/>
              <w:rPr>
                <w:i/>
                <w:lang w:val="fr-FR"/>
              </w:rPr>
            </w:pPr>
            <w:r w:rsidRPr="00D459F1">
              <w:rPr>
                <w:i/>
                <w:lang w:val="fr-FR"/>
              </w:rPr>
              <w:t>(</w:t>
            </w:r>
            <w:r w:rsidR="008F3D48" w:rsidRPr="00D459F1">
              <w:rPr>
                <w:i/>
                <w:lang w:val="fr-FR"/>
              </w:rPr>
              <w:t>Cocher « Serial » au lieu de « TCP/IP »</w:t>
            </w:r>
            <w:r w:rsidRPr="00D459F1">
              <w:rPr>
                <w:i/>
                <w:lang w:val="fr-FR"/>
              </w:rPr>
              <w:t>)</w:t>
            </w:r>
          </w:p>
          <w:p w14:paraId="34A45356" w14:textId="77777777" w:rsidR="008F3D48" w:rsidRPr="007B5276" w:rsidRDefault="00641609" w:rsidP="001A5CF5">
            <w:pPr>
              <w:numPr>
                <w:ilvl w:val="0"/>
                <w:numId w:val="15"/>
              </w:numPr>
              <w:tabs>
                <w:tab w:val="clear" w:pos="720"/>
                <w:tab w:val="num" w:pos="426"/>
              </w:tabs>
              <w:ind w:hanging="720"/>
              <w:jc w:val="both"/>
              <w:rPr>
                <w:i/>
                <w:lang w:val="en-GB"/>
              </w:rPr>
            </w:pPr>
            <w:r w:rsidRPr="007B5276">
              <w:rPr>
                <w:i/>
                <w:lang w:val="en-GB"/>
              </w:rPr>
              <w:t>Click</w:t>
            </w:r>
            <w:r w:rsidR="008F3D48" w:rsidRPr="007B5276">
              <w:rPr>
                <w:i/>
                <w:lang w:val="en-GB"/>
              </w:rPr>
              <w:t xml:space="preserve"> « OK »</w:t>
            </w:r>
          </w:p>
          <w:p w14:paraId="1F1DDD44" w14:textId="77777777" w:rsidR="00641609" w:rsidRPr="007B5276" w:rsidRDefault="00641609" w:rsidP="001A5CF5">
            <w:pPr>
              <w:numPr>
                <w:ilvl w:val="0"/>
                <w:numId w:val="15"/>
              </w:numPr>
              <w:tabs>
                <w:tab w:val="clear" w:pos="720"/>
                <w:tab w:val="num" w:pos="426"/>
              </w:tabs>
              <w:ind w:hanging="720"/>
              <w:jc w:val="both"/>
              <w:rPr>
                <w:i/>
                <w:lang w:val="en-GB"/>
              </w:rPr>
            </w:pPr>
            <w:r w:rsidRPr="007B5276">
              <w:rPr>
                <w:i/>
                <w:lang w:val="en-GB"/>
              </w:rPr>
              <w:t>Press</w:t>
            </w:r>
            <w:r w:rsidR="008F3D48" w:rsidRPr="007B5276">
              <w:rPr>
                <w:i/>
                <w:lang w:val="en-GB"/>
              </w:rPr>
              <w:t xml:space="preserve"> </w:t>
            </w:r>
            <w:r w:rsidRPr="007B5276">
              <w:rPr>
                <w:i/>
                <w:lang w:val="en-GB"/>
              </w:rPr>
              <w:t>« e » then</w:t>
            </w:r>
            <w:r w:rsidR="008F3D48" w:rsidRPr="007B5276">
              <w:rPr>
                <w:i/>
                <w:lang w:val="en-GB"/>
              </w:rPr>
              <w:t xml:space="preserve"> « entrée »</w:t>
            </w:r>
            <w:r w:rsidRPr="007B5276">
              <w:rPr>
                <w:i/>
                <w:lang w:val="en-GB"/>
              </w:rPr>
              <w:t xml:space="preserve"> to obtain the number of tilts</w:t>
            </w:r>
            <w:r w:rsidR="008F3D48" w:rsidRPr="007B5276">
              <w:rPr>
                <w:i/>
                <w:lang w:val="en-GB"/>
              </w:rPr>
              <w:t xml:space="preserve"> </w:t>
            </w:r>
          </w:p>
          <w:p w14:paraId="57BE3711" w14:textId="77777777" w:rsidR="008F3D48" w:rsidRPr="00D459F1" w:rsidRDefault="00641609" w:rsidP="00DF57A6">
            <w:pPr>
              <w:ind w:left="720"/>
              <w:jc w:val="both"/>
              <w:rPr>
                <w:i/>
                <w:lang w:val="fr-FR"/>
              </w:rPr>
            </w:pPr>
            <w:r w:rsidRPr="00D459F1">
              <w:rPr>
                <w:i/>
                <w:lang w:val="fr-FR"/>
              </w:rPr>
              <w:t>(</w:t>
            </w:r>
            <w:r w:rsidR="008F3D48" w:rsidRPr="00D459F1">
              <w:rPr>
                <w:i/>
                <w:lang w:val="fr-FR"/>
              </w:rPr>
              <w:t>Cela nous donne le nombre de basculement(s) ainsi que l</w:t>
            </w:r>
            <w:r w:rsidRPr="00D459F1">
              <w:rPr>
                <w:i/>
                <w:lang w:val="fr-FR"/>
              </w:rPr>
              <w:t>es caractéristiques du matériel)</w:t>
            </w:r>
          </w:p>
          <w:p w14:paraId="37537E50" w14:textId="77777777" w:rsidR="00641609" w:rsidRPr="007B5276" w:rsidRDefault="00641609" w:rsidP="001A5CF5">
            <w:pPr>
              <w:numPr>
                <w:ilvl w:val="0"/>
                <w:numId w:val="15"/>
              </w:numPr>
              <w:tabs>
                <w:tab w:val="clear" w:pos="720"/>
                <w:tab w:val="num" w:pos="426"/>
              </w:tabs>
              <w:ind w:hanging="720"/>
              <w:jc w:val="both"/>
              <w:rPr>
                <w:i/>
                <w:lang w:val="en-GB"/>
              </w:rPr>
            </w:pPr>
            <w:r w:rsidRPr="007B5276">
              <w:rPr>
                <w:i/>
                <w:lang w:val="en-GB"/>
              </w:rPr>
              <w:t>Press</w:t>
            </w:r>
            <w:r w:rsidR="008F3D48" w:rsidRPr="007B5276">
              <w:rPr>
                <w:i/>
                <w:lang w:val="en-GB"/>
              </w:rPr>
              <w:t xml:space="preserve"> « t » </w:t>
            </w:r>
            <w:r w:rsidRPr="007B5276">
              <w:rPr>
                <w:i/>
                <w:lang w:val="en-GB"/>
              </w:rPr>
              <w:t>then</w:t>
            </w:r>
            <w:r w:rsidR="008F3D48" w:rsidRPr="007B5276">
              <w:rPr>
                <w:i/>
                <w:lang w:val="en-GB"/>
              </w:rPr>
              <w:t xml:space="preserve"> « entrée » </w:t>
            </w:r>
            <w:r w:rsidRPr="007B5276">
              <w:rPr>
                <w:i/>
                <w:lang w:val="en-GB"/>
              </w:rPr>
              <w:t>to obtain access to all tilts (date and time).</w:t>
            </w:r>
          </w:p>
          <w:p w14:paraId="19219590" w14:textId="77777777" w:rsidR="008F3D48" w:rsidRPr="00D459F1" w:rsidRDefault="00641609" w:rsidP="00DF57A6">
            <w:pPr>
              <w:ind w:left="720"/>
              <w:jc w:val="both"/>
              <w:rPr>
                <w:i/>
                <w:lang w:val="fr-FR"/>
              </w:rPr>
            </w:pPr>
            <w:r w:rsidRPr="00D459F1">
              <w:rPr>
                <w:i/>
                <w:lang w:val="fr-FR"/>
              </w:rPr>
              <w:t>(P</w:t>
            </w:r>
            <w:r w:rsidR="008F3D48" w:rsidRPr="00D459F1">
              <w:rPr>
                <w:i/>
                <w:lang w:val="fr-FR"/>
              </w:rPr>
              <w:t>our avoir accès à tous les basculements (date et heure)</w:t>
            </w:r>
            <w:r w:rsidRPr="00D459F1">
              <w:rPr>
                <w:i/>
                <w:lang w:val="fr-FR"/>
              </w:rPr>
              <w:t>)</w:t>
            </w:r>
            <w:r w:rsidR="008F3D48" w:rsidRPr="00D459F1">
              <w:rPr>
                <w:i/>
                <w:lang w:val="fr-FR"/>
              </w:rPr>
              <w:t>.</w:t>
            </w:r>
          </w:p>
          <w:p w14:paraId="38736844" w14:textId="77777777" w:rsidR="00641609" w:rsidRPr="007B5276" w:rsidRDefault="00641609" w:rsidP="001A5CF5">
            <w:pPr>
              <w:numPr>
                <w:ilvl w:val="0"/>
                <w:numId w:val="15"/>
              </w:numPr>
              <w:tabs>
                <w:tab w:val="clear" w:pos="720"/>
                <w:tab w:val="num" w:pos="426"/>
              </w:tabs>
              <w:ind w:hanging="720"/>
              <w:jc w:val="both"/>
              <w:rPr>
                <w:i/>
                <w:lang w:val="en-GB"/>
              </w:rPr>
            </w:pPr>
            <w:r w:rsidRPr="007B5276">
              <w:rPr>
                <w:i/>
                <w:lang w:val="en-GB"/>
              </w:rPr>
              <w:t>Save data by copying it to a block-note file and store it in « </w:t>
            </w:r>
            <w:proofErr w:type="spellStart"/>
            <w:r w:rsidRPr="007B5276">
              <w:rPr>
                <w:i/>
                <w:lang w:val="en-GB"/>
              </w:rPr>
              <w:t>données</w:t>
            </w:r>
            <w:proofErr w:type="spellEnd"/>
            <w:r w:rsidRPr="007B5276">
              <w:rPr>
                <w:i/>
                <w:lang w:val="en-GB"/>
              </w:rPr>
              <w:t xml:space="preserve"> </w:t>
            </w:r>
            <w:proofErr w:type="spellStart"/>
            <w:r w:rsidRPr="007B5276">
              <w:rPr>
                <w:i/>
                <w:lang w:val="en-GB"/>
              </w:rPr>
              <w:t>pluvio</w:t>
            </w:r>
            <w:proofErr w:type="spellEnd"/>
            <w:r w:rsidRPr="007B5276">
              <w:rPr>
                <w:i/>
                <w:lang w:val="en-GB"/>
              </w:rPr>
              <w:t xml:space="preserve"> » </w:t>
            </w:r>
          </w:p>
          <w:p w14:paraId="3E73BFF6" w14:textId="77777777" w:rsidR="008F3D48" w:rsidRPr="00D459F1" w:rsidRDefault="00641609" w:rsidP="00DF57A6">
            <w:pPr>
              <w:ind w:left="720"/>
              <w:jc w:val="both"/>
              <w:rPr>
                <w:i/>
                <w:lang w:val="fr-FR"/>
              </w:rPr>
            </w:pPr>
            <w:proofErr w:type="gramStart"/>
            <w:r w:rsidRPr="00D459F1">
              <w:rPr>
                <w:i/>
                <w:lang w:val="fr-FR"/>
              </w:rPr>
              <w:t>( «</w:t>
            </w:r>
            <w:proofErr w:type="gramEnd"/>
            <w:r w:rsidRPr="00D459F1">
              <w:rPr>
                <w:i/>
                <w:lang w:val="fr-FR"/>
              </w:rPr>
              <w:t> </w:t>
            </w:r>
            <w:r w:rsidR="008F3D48" w:rsidRPr="00D459F1">
              <w:rPr>
                <w:i/>
                <w:lang w:val="fr-FR"/>
              </w:rPr>
              <w:t xml:space="preserve">Enregistrer ces données en passant par le </w:t>
            </w:r>
            <w:proofErr w:type="spellStart"/>
            <w:r w:rsidR="008F3D48" w:rsidRPr="00D459F1">
              <w:rPr>
                <w:i/>
                <w:lang w:val="fr-FR"/>
              </w:rPr>
              <w:t>bloc-note</w:t>
            </w:r>
            <w:proofErr w:type="spellEnd"/>
            <w:r w:rsidR="008F3D48" w:rsidRPr="00D459F1">
              <w:rPr>
                <w:i/>
                <w:lang w:val="fr-FR"/>
              </w:rPr>
              <w:t xml:space="preserve"> et mettre dans le dossier « données </w:t>
            </w:r>
            <w:proofErr w:type="spellStart"/>
            <w:r w:rsidR="008F3D48" w:rsidRPr="00D459F1">
              <w:rPr>
                <w:i/>
                <w:lang w:val="fr-FR"/>
              </w:rPr>
              <w:t>pluvio</w:t>
            </w:r>
            <w:proofErr w:type="spellEnd"/>
            <w:r w:rsidR="008F3D48" w:rsidRPr="00D459F1">
              <w:rPr>
                <w:i/>
                <w:lang w:val="fr-FR"/>
              </w:rPr>
              <w:t xml:space="preserve"> »</w:t>
            </w:r>
            <w:r w:rsidRPr="00D459F1">
              <w:rPr>
                <w:i/>
                <w:lang w:val="fr-FR"/>
              </w:rPr>
              <w:t>)</w:t>
            </w:r>
            <w:r w:rsidR="008F3D48" w:rsidRPr="00D459F1">
              <w:rPr>
                <w:i/>
                <w:lang w:val="fr-FR"/>
              </w:rPr>
              <w:t>.</w:t>
            </w:r>
          </w:p>
        </w:tc>
      </w:tr>
      <w:tr w:rsidR="00641609" w:rsidRPr="007B5276" w14:paraId="69AB5B89" w14:textId="77777777" w:rsidTr="00DF57A6">
        <w:trPr>
          <w:trHeight w:val="637"/>
        </w:trPr>
        <w:tc>
          <w:tcPr>
            <w:tcW w:w="9289" w:type="dxa"/>
            <w:gridSpan w:val="5"/>
            <w:tcBorders>
              <w:bottom w:val="single" w:sz="4" w:space="0" w:color="auto"/>
            </w:tcBorders>
            <w:shd w:val="clear" w:color="auto" w:fill="auto"/>
            <w:vAlign w:val="center"/>
          </w:tcPr>
          <w:p w14:paraId="59B3E620" w14:textId="77777777" w:rsidR="00641609" w:rsidRPr="007B5276" w:rsidRDefault="00641609" w:rsidP="00DF57A6">
            <w:pPr>
              <w:jc w:val="both"/>
              <w:rPr>
                <w:b/>
                <w:i/>
                <w:lang w:val="en-GB"/>
              </w:rPr>
            </w:pPr>
            <w:r w:rsidRPr="007B5276">
              <w:rPr>
                <w:b/>
                <w:i/>
                <w:lang w:val="en-GB"/>
              </w:rPr>
              <w:t>Change date</w:t>
            </w:r>
            <w:r w:rsidR="00DF57A6" w:rsidRPr="007B5276">
              <w:rPr>
                <w:b/>
                <w:i/>
                <w:lang w:val="en-GB"/>
              </w:rPr>
              <w:t xml:space="preserve"> &amp;</w:t>
            </w:r>
            <w:r w:rsidRPr="007B5276">
              <w:rPr>
                <w:b/>
                <w:i/>
                <w:lang w:val="en-GB"/>
              </w:rPr>
              <w:t xml:space="preserve"> time:</w:t>
            </w:r>
          </w:p>
          <w:p w14:paraId="65903E1A" w14:textId="77777777" w:rsidR="000911D6" w:rsidRPr="007B5276" w:rsidRDefault="00641609" w:rsidP="001A5CF5">
            <w:pPr>
              <w:numPr>
                <w:ilvl w:val="0"/>
                <w:numId w:val="15"/>
              </w:numPr>
              <w:tabs>
                <w:tab w:val="clear" w:pos="720"/>
                <w:tab w:val="num" w:pos="426"/>
              </w:tabs>
              <w:ind w:hanging="720"/>
              <w:jc w:val="both"/>
              <w:rPr>
                <w:i/>
                <w:lang w:val="en-GB"/>
              </w:rPr>
            </w:pPr>
            <w:r w:rsidRPr="007B5276">
              <w:rPr>
                <w:i/>
                <w:lang w:val="en-GB"/>
              </w:rPr>
              <w:t>Press “h” to adjust date-time</w:t>
            </w:r>
          </w:p>
        </w:tc>
      </w:tr>
      <w:tr w:rsidR="00DF57A6" w:rsidRPr="007B5276" w14:paraId="2447DAA1" w14:textId="77777777" w:rsidTr="00DF57A6">
        <w:trPr>
          <w:trHeight w:val="575"/>
        </w:trPr>
        <w:tc>
          <w:tcPr>
            <w:tcW w:w="9289" w:type="dxa"/>
            <w:gridSpan w:val="5"/>
            <w:tcBorders>
              <w:bottom w:val="single" w:sz="4" w:space="0" w:color="auto"/>
            </w:tcBorders>
            <w:shd w:val="clear" w:color="auto" w:fill="auto"/>
            <w:vAlign w:val="center"/>
          </w:tcPr>
          <w:p w14:paraId="6DE38CC7" w14:textId="77777777" w:rsidR="00DF57A6" w:rsidRPr="007B5276" w:rsidRDefault="00DF57A6" w:rsidP="00DF57A6">
            <w:pPr>
              <w:jc w:val="both"/>
              <w:rPr>
                <w:b/>
                <w:i/>
                <w:lang w:val="en-GB"/>
              </w:rPr>
            </w:pPr>
            <w:r w:rsidRPr="007B5276">
              <w:rPr>
                <w:b/>
                <w:i/>
                <w:lang w:val="en-GB"/>
              </w:rPr>
              <w:t>Clean memory</w:t>
            </w:r>
          </w:p>
          <w:p w14:paraId="4D9CB1B7" w14:textId="77777777" w:rsidR="00DF57A6" w:rsidRPr="007B5276" w:rsidRDefault="00DF57A6" w:rsidP="001A5CF5">
            <w:pPr>
              <w:numPr>
                <w:ilvl w:val="0"/>
                <w:numId w:val="15"/>
              </w:numPr>
              <w:tabs>
                <w:tab w:val="clear" w:pos="720"/>
                <w:tab w:val="num" w:pos="426"/>
              </w:tabs>
              <w:ind w:hanging="720"/>
              <w:jc w:val="both"/>
              <w:rPr>
                <w:i/>
                <w:lang w:val="en-GB"/>
              </w:rPr>
            </w:pPr>
            <w:r w:rsidRPr="007B5276">
              <w:rPr>
                <w:i/>
                <w:lang w:val="en-GB"/>
              </w:rPr>
              <w:t xml:space="preserve">Press “r” to put memory back to zero </w:t>
            </w:r>
          </w:p>
          <w:p w14:paraId="0F5AAA67" w14:textId="77777777" w:rsidR="00DF57A6" w:rsidRPr="007B5276" w:rsidRDefault="00DF57A6" w:rsidP="00DF57A6">
            <w:pPr>
              <w:ind w:left="720"/>
              <w:jc w:val="both"/>
              <w:rPr>
                <w:i/>
                <w:lang w:val="en-GB"/>
              </w:rPr>
            </w:pPr>
            <w:r w:rsidRPr="007B5276">
              <w:rPr>
                <w:i/>
                <w:lang w:val="en-GB"/>
              </w:rPr>
              <w:t>(Cleans memory to collect data only for the week)</w:t>
            </w:r>
          </w:p>
        </w:tc>
      </w:tr>
      <w:tr w:rsidR="00DF57A6" w:rsidRPr="007B5276" w14:paraId="1CE8A9AA" w14:textId="77777777" w:rsidTr="00DF57A6">
        <w:trPr>
          <w:trHeight w:val="1024"/>
        </w:trPr>
        <w:tc>
          <w:tcPr>
            <w:tcW w:w="6148" w:type="dxa"/>
            <w:tcBorders>
              <w:bottom w:val="single" w:sz="4" w:space="0" w:color="auto"/>
            </w:tcBorders>
            <w:shd w:val="clear" w:color="auto" w:fill="auto"/>
            <w:vAlign w:val="center"/>
          </w:tcPr>
          <w:p w14:paraId="739B2894" w14:textId="77777777" w:rsidR="00DF57A6" w:rsidRPr="007B5276" w:rsidRDefault="00DF57A6" w:rsidP="00DF57A6">
            <w:pPr>
              <w:jc w:val="both"/>
              <w:rPr>
                <w:b/>
                <w:i/>
                <w:lang w:val="en-GB"/>
              </w:rPr>
            </w:pPr>
            <w:r w:rsidRPr="007B5276">
              <w:rPr>
                <w:b/>
                <w:i/>
                <w:lang w:val="en-GB"/>
              </w:rPr>
              <w:t>Level check</w:t>
            </w:r>
          </w:p>
          <w:p w14:paraId="2270AAA8" w14:textId="77777777" w:rsidR="00DF57A6" w:rsidRPr="007B5276" w:rsidRDefault="00DF57A6" w:rsidP="001A5CF5">
            <w:pPr>
              <w:numPr>
                <w:ilvl w:val="0"/>
                <w:numId w:val="15"/>
              </w:numPr>
              <w:tabs>
                <w:tab w:val="clear" w:pos="720"/>
                <w:tab w:val="num" w:pos="426"/>
              </w:tabs>
              <w:ind w:hanging="720"/>
              <w:jc w:val="both"/>
              <w:rPr>
                <w:i/>
                <w:lang w:val="en-GB"/>
              </w:rPr>
            </w:pPr>
            <w:r w:rsidRPr="007B5276">
              <w:rPr>
                <w:i/>
                <w:lang w:val="en-GB"/>
              </w:rPr>
              <w:t>Verify the rain-gauge level with the integrated level-bubble (as clay soils may shift the level of the concrete block)</w:t>
            </w:r>
            <w:r w:rsidRPr="007B5276">
              <w:rPr>
                <w:b/>
                <w:i/>
                <w:lang w:val="en-GB"/>
              </w:rPr>
              <w:t xml:space="preserve"> </w:t>
            </w:r>
          </w:p>
          <w:p w14:paraId="574FB04B" w14:textId="77777777" w:rsidR="00DF57A6" w:rsidRPr="007B5276" w:rsidRDefault="00DF57A6" w:rsidP="001A5CF5">
            <w:pPr>
              <w:numPr>
                <w:ilvl w:val="0"/>
                <w:numId w:val="15"/>
              </w:numPr>
              <w:tabs>
                <w:tab w:val="clear" w:pos="720"/>
                <w:tab w:val="num" w:pos="426"/>
              </w:tabs>
              <w:ind w:hanging="720"/>
              <w:jc w:val="both"/>
              <w:rPr>
                <w:i/>
                <w:color w:val="FF0000"/>
                <w:lang w:val="en-GB"/>
              </w:rPr>
            </w:pPr>
            <w:r w:rsidRPr="007B5276">
              <w:rPr>
                <w:i/>
                <w:lang w:val="en-GB"/>
              </w:rPr>
              <w:t xml:space="preserve">If incorrect, modify with the help of two </w:t>
            </w:r>
            <w:proofErr w:type="spellStart"/>
            <w:r w:rsidRPr="007B5276">
              <w:rPr>
                <w:b/>
                <w:i/>
                <w:color w:val="FF0000"/>
                <w:lang w:val="en-GB"/>
              </w:rPr>
              <w:t>molettes</w:t>
            </w:r>
            <w:proofErr w:type="spellEnd"/>
            <w:r w:rsidRPr="007B5276">
              <w:rPr>
                <w:b/>
                <w:i/>
                <w:color w:val="FF0000"/>
                <w:lang w:val="en-GB"/>
              </w:rPr>
              <w:t xml:space="preserve"> </w:t>
            </w:r>
            <w:proofErr w:type="spellStart"/>
            <w:r w:rsidRPr="007B5276">
              <w:rPr>
                <w:b/>
                <w:i/>
                <w:color w:val="FF0000"/>
                <w:lang w:val="en-GB"/>
              </w:rPr>
              <w:t>bleues</w:t>
            </w:r>
            <w:proofErr w:type="spellEnd"/>
            <w:r w:rsidRPr="007B5276">
              <w:rPr>
                <w:b/>
                <w:i/>
                <w:color w:val="FF0000"/>
                <w:lang w:val="en-GB"/>
              </w:rPr>
              <w:t xml:space="preserve">. </w:t>
            </w:r>
            <w:r w:rsidRPr="007B5276">
              <w:rPr>
                <w:i/>
                <w:color w:val="FF0000"/>
                <w:lang w:val="en-GB"/>
              </w:rPr>
              <w:t xml:space="preserve"> </w:t>
            </w:r>
          </w:p>
        </w:tc>
        <w:tc>
          <w:tcPr>
            <w:tcW w:w="1540" w:type="dxa"/>
            <w:gridSpan w:val="2"/>
            <w:tcBorders>
              <w:bottom w:val="single" w:sz="4" w:space="0" w:color="auto"/>
            </w:tcBorders>
            <w:shd w:val="clear" w:color="auto" w:fill="auto"/>
            <w:vAlign w:val="center"/>
          </w:tcPr>
          <w:p w14:paraId="272B0F1B" w14:textId="77777777" w:rsidR="00DF57A6" w:rsidRPr="007B5276" w:rsidRDefault="00DF57A6" w:rsidP="00DF57A6">
            <w:pPr>
              <w:jc w:val="center"/>
              <w:rPr>
                <w:b/>
                <w:i/>
                <w:color w:val="FF0000"/>
                <w:lang w:val="en-GB"/>
              </w:rPr>
            </w:pPr>
          </w:p>
          <w:p w14:paraId="39EF3AD4" w14:textId="77777777" w:rsidR="00DF57A6" w:rsidRPr="007B5276" w:rsidRDefault="00DF57A6" w:rsidP="00DF57A6">
            <w:pPr>
              <w:jc w:val="center"/>
              <w:rPr>
                <w:i/>
                <w:color w:val="FF0000"/>
                <w:lang w:val="en-GB"/>
              </w:rPr>
            </w:pPr>
            <w:r w:rsidRPr="007B5276">
              <w:rPr>
                <w:i/>
                <w:color w:val="FF0000"/>
                <w:lang w:val="en-GB"/>
              </w:rPr>
              <w:t>Photo</w:t>
            </w:r>
          </w:p>
          <w:p w14:paraId="29B09D73" w14:textId="77777777" w:rsidR="00DF57A6" w:rsidRPr="007B5276" w:rsidRDefault="00DF57A6" w:rsidP="00DF57A6">
            <w:pPr>
              <w:jc w:val="center"/>
              <w:rPr>
                <w:b/>
                <w:i/>
                <w:color w:val="FF0000"/>
                <w:lang w:val="en-GB"/>
              </w:rPr>
            </w:pPr>
            <w:r w:rsidRPr="007B5276">
              <w:rPr>
                <w:b/>
                <w:i/>
                <w:color w:val="FF0000"/>
                <w:lang w:val="en-GB"/>
              </w:rPr>
              <w:t>Level Bubble</w:t>
            </w:r>
          </w:p>
          <w:p w14:paraId="779514B9" w14:textId="77777777" w:rsidR="00DF57A6" w:rsidRPr="007B5276" w:rsidRDefault="00DF57A6" w:rsidP="00DF57A6">
            <w:pPr>
              <w:jc w:val="center"/>
              <w:rPr>
                <w:i/>
                <w:color w:val="FF0000"/>
                <w:lang w:val="en-GB"/>
              </w:rPr>
            </w:pPr>
          </w:p>
        </w:tc>
        <w:tc>
          <w:tcPr>
            <w:tcW w:w="1601" w:type="dxa"/>
            <w:gridSpan w:val="2"/>
            <w:tcBorders>
              <w:bottom w:val="single" w:sz="4" w:space="0" w:color="auto"/>
            </w:tcBorders>
            <w:shd w:val="clear" w:color="auto" w:fill="auto"/>
            <w:vAlign w:val="center"/>
          </w:tcPr>
          <w:p w14:paraId="2D48F625" w14:textId="77777777" w:rsidR="00DF57A6" w:rsidRPr="007B5276" w:rsidRDefault="00DF57A6" w:rsidP="00DF57A6">
            <w:pPr>
              <w:jc w:val="center"/>
              <w:rPr>
                <w:i/>
                <w:color w:val="FF0000"/>
                <w:lang w:val="en-GB"/>
              </w:rPr>
            </w:pPr>
            <w:r w:rsidRPr="007B5276">
              <w:rPr>
                <w:i/>
                <w:color w:val="FF0000"/>
                <w:lang w:val="en-GB"/>
              </w:rPr>
              <w:t>Photo</w:t>
            </w:r>
          </w:p>
          <w:p w14:paraId="6317A382" w14:textId="77777777" w:rsidR="00DF57A6" w:rsidRPr="007B5276" w:rsidRDefault="00DF57A6" w:rsidP="00DF57A6">
            <w:pPr>
              <w:jc w:val="center"/>
              <w:rPr>
                <w:i/>
                <w:color w:val="FF0000"/>
                <w:lang w:val="en-GB"/>
              </w:rPr>
            </w:pPr>
            <w:proofErr w:type="spellStart"/>
            <w:r w:rsidRPr="007B5276">
              <w:rPr>
                <w:b/>
                <w:i/>
                <w:color w:val="FF0000"/>
                <w:lang w:val="en-GB"/>
              </w:rPr>
              <w:t>Mollettes</w:t>
            </w:r>
            <w:proofErr w:type="spellEnd"/>
          </w:p>
        </w:tc>
      </w:tr>
      <w:tr w:rsidR="000911D6" w:rsidRPr="007B5276" w14:paraId="68E80006" w14:textId="77777777" w:rsidTr="00DF57A6">
        <w:trPr>
          <w:trHeight w:val="644"/>
        </w:trPr>
        <w:tc>
          <w:tcPr>
            <w:tcW w:w="9289" w:type="dxa"/>
            <w:gridSpan w:val="5"/>
            <w:tcBorders>
              <w:bottom w:val="single" w:sz="4" w:space="0" w:color="auto"/>
            </w:tcBorders>
            <w:shd w:val="clear" w:color="auto" w:fill="auto"/>
            <w:vAlign w:val="center"/>
          </w:tcPr>
          <w:p w14:paraId="24C1A6C4" w14:textId="77777777" w:rsidR="000911D6" w:rsidRPr="007B5276" w:rsidRDefault="000911D6" w:rsidP="00DF57A6">
            <w:pPr>
              <w:jc w:val="both"/>
              <w:rPr>
                <w:b/>
                <w:i/>
                <w:lang w:val="en-GB"/>
              </w:rPr>
            </w:pPr>
            <w:r w:rsidRPr="007B5276">
              <w:rPr>
                <w:b/>
                <w:i/>
                <w:lang w:val="en-GB"/>
              </w:rPr>
              <w:t>Battery check</w:t>
            </w:r>
          </w:p>
          <w:p w14:paraId="34277609" w14:textId="77777777" w:rsidR="000911D6" w:rsidRPr="007B5276" w:rsidRDefault="000911D6" w:rsidP="001A5CF5">
            <w:pPr>
              <w:numPr>
                <w:ilvl w:val="0"/>
                <w:numId w:val="15"/>
              </w:numPr>
              <w:tabs>
                <w:tab w:val="clear" w:pos="720"/>
                <w:tab w:val="num" w:pos="426"/>
              </w:tabs>
              <w:ind w:hanging="720"/>
              <w:jc w:val="both"/>
              <w:rPr>
                <w:i/>
                <w:lang w:val="en-GB"/>
              </w:rPr>
            </w:pPr>
            <w:r w:rsidRPr="007B5276">
              <w:rPr>
                <w:i/>
                <w:lang w:val="en-GB"/>
              </w:rPr>
              <w:t>Press “e” to check battery life</w:t>
            </w:r>
            <w:r w:rsidRPr="007B5276">
              <w:rPr>
                <w:b/>
                <w:i/>
                <w:lang w:val="en-GB"/>
              </w:rPr>
              <w:t xml:space="preserve">. </w:t>
            </w:r>
            <w:r w:rsidRPr="007B5276">
              <w:rPr>
                <w:i/>
                <w:lang w:val="en-GB"/>
              </w:rPr>
              <w:t xml:space="preserve"> </w:t>
            </w:r>
          </w:p>
        </w:tc>
      </w:tr>
    </w:tbl>
    <w:p w14:paraId="2755CE55" w14:textId="77777777" w:rsidR="00D004A0" w:rsidRDefault="00D004A0">
      <w:pPr>
        <w:rPr>
          <w:lang w:val="en-GB"/>
        </w:rPr>
      </w:pPr>
    </w:p>
    <w:p w14:paraId="21D958CA" w14:textId="77777777" w:rsidR="00DE0596" w:rsidDel="003747DC" w:rsidRDefault="00DE0596">
      <w:pPr>
        <w:rPr>
          <w:del w:id="131" w:author="wisselmann" w:date="2016-04-11T11:20:00Z"/>
          <w:lang w:val="en-GB"/>
        </w:rPr>
      </w:pPr>
    </w:p>
    <w:p w14:paraId="2A3002EB" w14:textId="77777777" w:rsidR="003747DC" w:rsidRDefault="003747DC">
      <w:pPr>
        <w:rPr>
          <w:ins w:id="132" w:author="wisselmann" w:date="2016-04-11T11:19:00Z"/>
          <w:lang w:val="en-GB"/>
        </w:rPr>
      </w:pPr>
    </w:p>
    <w:p w14:paraId="0EECBA6E" w14:textId="77777777" w:rsidR="003747DC" w:rsidRDefault="003747DC">
      <w:pPr>
        <w:rPr>
          <w:lang w:val="en-GB"/>
        </w:rPr>
      </w:pPr>
    </w:p>
    <w:p w14:paraId="584DA835" w14:textId="77777777" w:rsidR="00FA451C" w:rsidRDefault="00FA451C">
      <w:pPr>
        <w:rPr>
          <w:lang w:val="en-GB"/>
        </w:rPr>
      </w:pPr>
    </w:p>
    <w:p w14:paraId="0A118DC6" w14:textId="77777777" w:rsidR="00FA451C" w:rsidRPr="007B5276" w:rsidRDefault="00FA451C">
      <w:pPr>
        <w:rPr>
          <w:lang w:val="en-GB"/>
        </w:rPr>
      </w:pPr>
    </w:p>
    <w:p w14:paraId="2AB8C542" w14:textId="77777777" w:rsidR="003747DC" w:rsidRPr="007B5276" w:rsidRDefault="003747DC" w:rsidP="003747DC">
      <w:pPr>
        <w:jc w:val="both"/>
        <w:rPr>
          <w:ins w:id="133" w:author="wisselmann" w:date="2016-04-11T11:19:00Z"/>
          <w:b/>
          <w:bCs/>
          <w:lang w:val="en-GB"/>
        </w:rPr>
      </w:pPr>
      <w:bookmarkStart w:id="134" w:name="_Toc420081174"/>
      <w:ins w:id="135" w:author="wisselmann" w:date="2016-04-11T11:19:00Z">
        <w:r w:rsidRPr="007B5276">
          <w:rPr>
            <w:b/>
            <w:bCs/>
            <w:lang w:val="en-GB"/>
          </w:rPr>
          <w:t>Soil extraction</w:t>
        </w:r>
      </w:ins>
    </w:p>
    <w:p w14:paraId="0D7450C4" w14:textId="0D9ED03A" w:rsidR="003747DC" w:rsidRPr="00137732" w:rsidRDefault="003747DC" w:rsidP="003747DC">
      <w:pPr>
        <w:rPr>
          <w:ins w:id="136" w:author="wisselmann" w:date="2016-04-11T11:19:00Z"/>
        </w:rPr>
      </w:pPr>
      <w:bookmarkStart w:id="137" w:name="_GoBack"/>
      <w:bookmarkEnd w:id="137"/>
    </w:p>
    <w:p w14:paraId="424B363C" w14:textId="7B886372" w:rsidR="003747DC" w:rsidRDefault="00FD7B65" w:rsidP="003747DC">
      <w:ins w:id="138" w:author="wisselmann" w:date="2016-04-11T11:19:00Z">
        <w:r>
          <w:rPr>
            <w:noProof/>
            <w:lang w:val="fr-FR" w:eastAsia="fr-FR"/>
          </w:rPr>
          <mc:AlternateContent>
            <mc:Choice Requires="wps">
              <w:drawing>
                <wp:anchor distT="0" distB="0" distL="114300" distR="114300" simplePos="0" relativeHeight="251681792" behindDoc="0" locked="0" layoutInCell="1" allowOverlap="1" wp14:anchorId="25D64957" wp14:editId="6A2DD670">
                  <wp:simplePos x="0" y="0"/>
                  <wp:positionH relativeFrom="column">
                    <wp:posOffset>3810000</wp:posOffset>
                  </wp:positionH>
                  <wp:positionV relativeFrom="paragraph">
                    <wp:posOffset>171450</wp:posOffset>
                  </wp:positionV>
                  <wp:extent cx="2290445" cy="491490"/>
                  <wp:effectExtent l="0" t="0" r="14605" b="22860"/>
                  <wp:wrapNone/>
                  <wp:docPr id="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491490"/>
                          </a:xfrm>
                          <a:prstGeom prst="rect">
                            <a:avLst/>
                          </a:prstGeom>
                          <a:noFill/>
                          <a:ln w="12700">
                            <a:solidFill>
                              <a:schemeClr val="tx1"/>
                            </a:solidFill>
                            <a:miter lim="800000"/>
                            <a:headEnd/>
                            <a:tailEnd/>
                          </a:ln>
                        </wps:spPr>
                        <wps:txbx>
                          <w:txbxContent>
                            <w:p w14:paraId="42FB7179" w14:textId="77777777" w:rsidR="00825859" w:rsidRPr="00137732" w:rsidRDefault="00825859" w:rsidP="003747DC">
                              <w:pPr>
                                <w:spacing w:after="0" w:line="240" w:lineRule="auto"/>
                                <w:jc w:val="center"/>
                                <w:rPr>
                                  <w:b/>
                                  <w:sz w:val="20"/>
                                  <w:szCs w:val="20"/>
                                </w:rPr>
                              </w:pPr>
                              <w:r>
                                <w:rPr>
                                  <w:b/>
                                  <w:sz w:val="20"/>
                                  <w:szCs w:val="20"/>
                                </w:rPr>
                                <w:t>Extract clean-up</w:t>
                              </w:r>
                            </w:p>
                            <w:p w14:paraId="433D160F" w14:textId="77777777" w:rsidR="00825859" w:rsidRPr="00137732" w:rsidRDefault="00825859" w:rsidP="003747DC">
                              <w:pPr>
                                <w:spacing w:after="0" w:line="240" w:lineRule="auto"/>
                                <w:jc w:val="center"/>
                                <w:rPr>
                                  <w:b/>
                                  <w:i/>
                                  <w:sz w:val="16"/>
                                  <w:szCs w:val="16"/>
                                </w:rPr>
                              </w:pPr>
                              <w:r w:rsidRPr="00137732">
                                <w:rPr>
                                  <w:b/>
                                  <w:i/>
                                  <w:sz w:val="16"/>
                                  <w:szCs w:val="16"/>
                                </w:rPr>
                                <w:t xml:space="preserve">Adapted from </w:t>
                              </w:r>
                              <w:proofErr w:type="spellStart"/>
                              <w:r w:rsidRPr="00137732">
                                <w:rPr>
                                  <w:b/>
                                  <w:i/>
                                  <w:sz w:val="16"/>
                                  <w:szCs w:val="16"/>
                                </w:rPr>
                                <w:t>Anastassiades</w:t>
                              </w:r>
                              <w:proofErr w:type="spellEnd"/>
                              <w:r w:rsidRPr="00137732">
                                <w:rPr>
                                  <w:b/>
                                  <w:i/>
                                  <w:sz w:val="16"/>
                                  <w:szCs w:val="16"/>
                                </w:rPr>
                                <w:t xml:space="preserve"> </w:t>
                              </w:r>
                              <w:r>
                                <w:rPr>
                                  <w:b/>
                                  <w:i/>
                                  <w:sz w:val="16"/>
                                  <w:szCs w:val="16"/>
                                </w:rPr>
                                <w:t xml:space="preserve">and </w:t>
                              </w:r>
                              <w:proofErr w:type="spellStart"/>
                              <w:r>
                                <w:rPr>
                                  <w:b/>
                                  <w:i/>
                                  <w:sz w:val="16"/>
                                  <w:szCs w:val="16"/>
                                </w:rPr>
                                <w:t>Lehotay</w:t>
                              </w:r>
                              <w:proofErr w:type="spellEnd"/>
                              <w:r w:rsidRPr="00137732">
                                <w:rPr>
                                  <w:b/>
                                  <w:i/>
                                  <w:sz w:val="16"/>
                                  <w:szCs w:val="16"/>
                                </w:rPr>
                                <w:t xml:space="preserve"> (2003)</w:t>
                              </w:r>
                              <w:r w:rsidRPr="00E867D7">
                                <w:rPr>
                                  <w:b/>
                                  <w:i/>
                                  <w:sz w:val="16"/>
                                  <w:szCs w:val="16"/>
                                  <w:vertAlign w:val="superscript"/>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28" type="#_x0000_t202" style="position:absolute;margin-left:300pt;margin-top:13.5pt;width:180.35pt;height:38.7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" filled="f" strokecolor="black [3213]" strokeweight="1pt">
                  <v:textbox style="mso-fit-shape-to-text:t">
                    <w:txbxContent>
                      <w:p w14:paraId="42FB7179" w14:textId="77777777" w:rsidR="00825859" w:rsidRPr="00137732" w:rsidRDefault="00825859" w:rsidP="003747DC">
                        <w:pPr>
                          <w:spacing w:after="0" w:line="240" w:lineRule="auto"/>
                          <w:jc w:val="center"/>
                          <w:rPr>
                            <w:b/>
                            <w:sz w:val="20"/>
                            <w:szCs w:val="20"/>
                          </w:rPr>
                        </w:pPr>
                        <w:r>
                          <w:rPr>
                            <w:b/>
                            <w:sz w:val="20"/>
                            <w:szCs w:val="20"/>
                          </w:rPr>
                          <w:t>Extract clean-up</w:t>
                        </w:r>
                      </w:p>
                      <w:p w14:paraId="433D160F" w14:textId="77777777" w:rsidR="00825859" w:rsidRPr="00137732" w:rsidRDefault="00825859" w:rsidP="003747DC">
                        <w:pPr>
                          <w:spacing w:after="0" w:line="240" w:lineRule="auto"/>
                          <w:jc w:val="center"/>
                          <w:rPr>
                            <w:b/>
                            <w:i/>
                            <w:sz w:val="16"/>
                            <w:szCs w:val="16"/>
                          </w:rPr>
                        </w:pPr>
                        <w:r w:rsidRPr="00137732">
                          <w:rPr>
                            <w:b/>
                            <w:i/>
                            <w:sz w:val="16"/>
                            <w:szCs w:val="16"/>
                          </w:rPr>
                          <w:t xml:space="preserve">Adapted from </w:t>
                        </w:r>
                        <w:proofErr w:type="spellStart"/>
                        <w:r w:rsidRPr="00137732">
                          <w:rPr>
                            <w:b/>
                            <w:i/>
                            <w:sz w:val="16"/>
                            <w:szCs w:val="16"/>
                          </w:rPr>
                          <w:t>Anastassiades</w:t>
                        </w:r>
                        <w:proofErr w:type="spellEnd"/>
                        <w:r w:rsidRPr="00137732">
                          <w:rPr>
                            <w:b/>
                            <w:i/>
                            <w:sz w:val="16"/>
                            <w:szCs w:val="16"/>
                          </w:rPr>
                          <w:t xml:space="preserve"> </w:t>
                        </w:r>
                        <w:r>
                          <w:rPr>
                            <w:b/>
                            <w:i/>
                            <w:sz w:val="16"/>
                            <w:szCs w:val="16"/>
                          </w:rPr>
                          <w:t xml:space="preserve">and </w:t>
                        </w:r>
                        <w:proofErr w:type="spellStart"/>
                        <w:r>
                          <w:rPr>
                            <w:b/>
                            <w:i/>
                            <w:sz w:val="16"/>
                            <w:szCs w:val="16"/>
                          </w:rPr>
                          <w:t>Lehotay</w:t>
                        </w:r>
                        <w:proofErr w:type="spellEnd"/>
                        <w:r w:rsidRPr="00137732">
                          <w:rPr>
                            <w:b/>
                            <w:i/>
                            <w:sz w:val="16"/>
                            <w:szCs w:val="16"/>
                          </w:rPr>
                          <w:t xml:space="preserve"> (2003)</w:t>
                        </w:r>
                        <w:r w:rsidRPr="00E867D7">
                          <w:rPr>
                            <w:b/>
                            <w:i/>
                            <w:sz w:val="16"/>
                            <w:szCs w:val="16"/>
                            <w:vertAlign w:val="superscript"/>
                          </w:rPr>
                          <w:t>6</w:t>
                        </w:r>
                      </w:p>
                    </w:txbxContent>
                  </v:textbox>
                </v:shape>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28C85E08" wp14:editId="37EA86B2">
                  <wp:simplePos x="0" y="0"/>
                  <wp:positionH relativeFrom="column">
                    <wp:posOffset>1282065</wp:posOffset>
                  </wp:positionH>
                  <wp:positionV relativeFrom="paragraph">
                    <wp:posOffset>171450</wp:posOffset>
                  </wp:positionV>
                  <wp:extent cx="1765300" cy="372110"/>
                  <wp:effectExtent l="0" t="0" r="25400" b="27940"/>
                  <wp:wrapNone/>
                  <wp:docPr id="3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372110"/>
                          </a:xfrm>
                          <a:prstGeom prst="rect">
                            <a:avLst/>
                          </a:prstGeom>
                          <a:noFill/>
                          <a:ln w="12700">
                            <a:solidFill>
                              <a:schemeClr val="tx1"/>
                            </a:solidFill>
                            <a:miter lim="800000"/>
                            <a:headEnd/>
                            <a:tailEnd/>
                          </a:ln>
                        </wps:spPr>
                        <wps:txbx>
                          <w:txbxContent>
                            <w:p w14:paraId="7B2247B1" w14:textId="77777777" w:rsidR="00825859" w:rsidRPr="00D47821" w:rsidRDefault="00825859" w:rsidP="003747DC">
                              <w:pPr>
                                <w:spacing w:after="0" w:line="240" w:lineRule="auto"/>
                                <w:jc w:val="center"/>
                                <w:rPr>
                                  <w:b/>
                                  <w:sz w:val="20"/>
                                  <w:szCs w:val="20"/>
                                  <w:lang w:val="fr-FR"/>
                                </w:rPr>
                              </w:pPr>
                              <w:proofErr w:type="spellStart"/>
                              <w:r w:rsidRPr="00D47821">
                                <w:rPr>
                                  <w:b/>
                                  <w:sz w:val="20"/>
                                  <w:szCs w:val="20"/>
                                  <w:lang w:val="fr-FR"/>
                                </w:rPr>
                                <w:t>Soil</w:t>
                              </w:r>
                              <w:proofErr w:type="spellEnd"/>
                              <w:r w:rsidRPr="00D47821">
                                <w:rPr>
                                  <w:b/>
                                  <w:sz w:val="20"/>
                                  <w:szCs w:val="20"/>
                                  <w:lang w:val="fr-FR"/>
                                </w:rPr>
                                <w:t xml:space="preserve"> extraction</w:t>
                              </w:r>
                            </w:p>
                            <w:p w14:paraId="6D253B79" w14:textId="77777777" w:rsidR="00825859" w:rsidRPr="00137732" w:rsidRDefault="00825859" w:rsidP="003747DC">
                              <w:pPr>
                                <w:spacing w:after="0" w:line="240" w:lineRule="auto"/>
                                <w:jc w:val="center"/>
                                <w:rPr>
                                  <w:b/>
                                  <w:i/>
                                  <w:sz w:val="16"/>
                                  <w:szCs w:val="16"/>
                                </w:rPr>
                              </w:pPr>
                              <w:proofErr w:type="spellStart"/>
                              <w:r w:rsidRPr="00D47821">
                                <w:rPr>
                                  <w:b/>
                                  <w:i/>
                                  <w:sz w:val="16"/>
                                  <w:szCs w:val="16"/>
                                  <w:lang w:val="fr-FR"/>
                                </w:rPr>
                                <w:t>Adapted</w:t>
                              </w:r>
                              <w:proofErr w:type="spellEnd"/>
                              <w:r w:rsidRPr="00D47821">
                                <w:rPr>
                                  <w:b/>
                                  <w:i/>
                                  <w:sz w:val="16"/>
                                  <w:szCs w:val="16"/>
                                  <w:lang w:val="fr-FR"/>
                                </w:rPr>
                                <w:t xml:space="preserve"> </w:t>
                              </w:r>
                              <w:proofErr w:type="spellStart"/>
                              <w:r w:rsidRPr="00D47821">
                                <w:rPr>
                                  <w:b/>
                                  <w:i/>
                                  <w:sz w:val="16"/>
                                  <w:szCs w:val="16"/>
                                  <w:lang w:val="fr-FR"/>
                                </w:rPr>
                                <w:t>from</w:t>
                              </w:r>
                              <w:proofErr w:type="spellEnd"/>
                              <w:r w:rsidRPr="00D47821">
                                <w:rPr>
                                  <w:b/>
                                  <w:i/>
                                  <w:sz w:val="16"/>
                                  <w:szCs w:val="16"/>
                                  <w:lang w:val="fr-FR"/>
                                </w:rPr>
                                <w:t xml:space="preserve"> </w:t>
                              </w:r>
                              <w:proofErr w:type="spellStart"/>
                              <w:r w:rsidRPr="00D47821">
                                <w:rPr>
                                  <w:b/>
                                  <w:i/>
                                  <w:sz w:val="16"/>
                                  <w:szCs w:val="16"/>
                                  <w:lang w:val="fr-FR"/>
                                </w:rPr>
                                <w:t>Ivdra</w:t>
                              </w:r>
                              <w:proofErr w:type="spellEnd"/>
                              <w:r w:rsidRPr="00D47821">
                                <w:rPr>
                                  <w:b/>
                                  <w:i/>
                                  <w:sz w:val="16"/>
                                  <w:szCs w:val="16"/>
                                  <w:lang w:val="fr-FR"/>
                                </w:rPr>
                                <w:t xml:space="preserve"> et al. </w:t>
                              </w:r>
                              <w:r w:rsidRPr="00137732">
                                <w:rPr>
                                  <w:b/>
                                  <w:i/>
                                  <w:sz w:val="16"/>
                                  <w:szCs w:val="16"/>
                                </w:rPr>
                                <w:t>(201</w:t>
                              </w:r>
                              <w:r>
                                <w:rPr>
                                  <w:b/>
                                  <w:i/>
                                  <w:sz w:val="16"/>
                                  <w:szCs w:val="16"/>
                                </w:rPr>
                                <w:t>4</w:t>
                              </w:r>
                              <w:r w:rsidRPr="00137732">
                                <w:rPr>
                                  <w:b/>
                                  <w:i/>
                                  <w:sz w:val="16"/>
                                  <w:szCs w:val="16"/>
                                </w:rPr>
                                <w:t>)</w:t>
                              </w:r>
                              <w:r>
                                <w:rPr>
                                  <w:b/>
                                  <w:i/>
                                  <w:sz w:val="16"/>
                                  <w:szCs w:val="16"/>
                                  <w:vertAlign w:val="superscript"/>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00.95pt;margin-top:13.5pt;width:139pt;height:29.3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" filled="f" strokecolor="black [3213]" strokeweight="1pt">
                  <v:textbox style="mso-fit-shape-to-text:t">
                    <w:txbxContent>
                      <w:p w14:paraId="7B2247B1" w14:textId="77777777" w:rsidR="00825859" w:rsidRPr="00D47821" w:rsidRDefault="00825859" w:rsidP="003747DC">
                        <w:pPr>
                          <w:spacing w:after="0" w:line="240" w:lineRule="auto"/>
                          <w:jc w:val="center"/>
                          <w:rPr>
                            <w:b/>
                            <w:sz w:val="20"/>
                            <w:szCs w:val="20"/>
                            <w:lang w:val="fr-FR"/>
                          </w:rPr>
                        </w:pPr>
                        <w:proofErr w:type="spellStart"/>
                        <w:r w:rsidRPr="00D47821">
                          <w:rPr>
                            <w:b/>
                            <w:sz w:val="20"/>
                            <w:szCs w:val="20"/>
                            <w:lang w:val="fr-FR"/>
                          </w:rPr>
                          <w:t>Soil</w:t>
                        </w:r>
                        <w:proofErr w:type="spellEnd"/>
                        <w:r w:rsidRPr="00D47821">
                          <w:rPr>
                            <w:b/>
                            <w:sz w:val="20"/>
                            <w:szCs w:val="20"/>
                            <w:lang w:val="fr-FR"/>
                          </w:rPr>
                          <w:t xml:space="preserve"> extraction</w:t>
                        </w:r>
                      </w:p>
                      <w:p w14:paraId="6D253B79" w14:textId="77777777" w:rsidR="00825859" w:rsidRPr="00137732" w:rsidRDefault="00825859" w:rsidP="003747DC">
                        <w:pPr>
                          <w:spacing w:after="0" w:line="240" w:lineRule="auto"/>
                          <w:jc w:val="center"/>
                          <w:rPr>
                            <w:b/>
                            <w:i/>
                            <w:sz w:val="16"/>
                            <w:szCs w:val="16"/>
                          </w:rPr>
                        </w:pPr>
                        <w:proofErr w:type="spellStart"/>
                        <w:r w:rsidRPr="00D47821">
                          <w:rPr>
                            <w:b/>
                            <w:i/>
                            <w:sz w:val="16"/>
                            <w:szCs w:val="16"/>
                            <w:lang w:val="fr-FR"/>
                          </w:rPr>
                          <w:t>Adapted</w:t>
                        </w:r>
                        <w:proofErr w:type="spellEnd"/>
                        <w:r w:rsidRPr="00D47821">
                          <w:rPr>
                            <w:b/>
                            <w:i/>
                            <w:sz w:val="16"/>
                            <w:szCs w:val="16"/>
                            <w:lang w:val="fr-FR"/>
                          </w:rPr>
                          <w:t xml:space="preserve"> </w:t>
                        </w:r>
                        <w:proofErr w:type="spellStart"/>
                        <w:r w:rsidRPr="00D47821">
                          <w:rPr>
                            <w:b/>
                            <w:i/>
                            <w:sz w:val="16"/>
                            <w:szCs w:val="16"/>
                            <w:lang w:val="fr-FR"/>
                          </w:rPr>
                          <w:t>from</w:t>
                        </w:r>
                        <w:proofErr w:type="spellEnd"/>
                        <w:r w:rsidRPr="00D47821">
                          <w:rPr>
                            <w:b/>
                            <w:i/>
                            <w:sz w:val="16"/>
                            <w:szCs w:val="16"/>
                            <w:lang w:val="fr-FR"/>
                          </w:rPr>
                          <w:t xml:space="preserve"> </w:t>
                        </w:r>
                        <w:proofErr w:type="spellStart"/>
                        <w:r w:rsidRPr="00D47821">
                          <w:rPr>
                            <w:b/>
                            <w:i/>
                            <w:sz w:val="16"/>
                            <w:szCs w:val="16"/>
                            <w:lang w:val="fr-FR"/>
                          </w:rPr>
                          <w:t>Ivdra</w:t>
                        </w:r>
                        <w:proofErr w:type="spellEnd"/>
                        <w:r w:rsidRPr="00D47821">
                          <w:rPr>
                            <w:b/>
                            <w:i/>
                            <w:sz w:val="16"/>
                            <w:szCs w:val="16"/>
                            <w:lang w:val="fr-FR"/>
                          </w:rPr>
                          <w:t xml:space="preserve"> et al. </w:t>
                        </w:r>
                        <w:r w:rsidRPr="00137732">
                          <w:rPr>
                            <w:b/>
                            <w:i/>
                            <w:sz w:val="16"/>
                            <w:szCs w:val="16"/>
                          </w:rPr>
                          <w:t>(201</w:t>
                        </w:r>
                        <w:r>
                          <w:rPr>
                            <w:b/>
                            <w:i/>
                            <w:sz w:val="16"/>
                            <w:szCs w:val="16"/>
                          </w:rPr>
                          <w:t>4</w:t>
                        </w:r>
                        <w:r w:rsidRPr="00137732">
                          <w:rPr>
                            <w:b/>
                            <w:i/>
                            <w:sz w:val="16"/>
                            <w:szCs w:val="16"/>
                          </w:rPr>
                          <w:t>)</w:t>
                        </w:r>
                        <w:r>
                          <w:rPr>
                            <w:b/>
                            <w:i/>
                            <w:sz w:val="16"/>
                            <w:szCs w:val="16"/>
                            <w:vertAlign w:val="superscript"/>
                          </w:rPr>
                          <w:t>3</w:t>
                        </w:r>
                      </w:p>
                    </w:txbxContent>
                  </v:textbox>
                </v:shape>
              </w:pict>
            </mc:Fallback>
          </mc:AlternateContent>
        </w:r>
      </w:ins>
    </w:p>
    <w:p w14:paraId="591A97B2" w14:textId="77777777" w:rsidR="00FA451C" w:rsidRDefault="00FA451C" w:rsidP="003747DC"/>
    <w:p w14:paraId="6C3A7236" w14:textId="77777777" w:rsidR="00FA451C" w:rsidRDefault="00FA451C" w:rsidP="003747DC">
      <w:pPr>
        <w:rPr>
          <w:ins w:id="139" w:author="wisselmann" w:date="2016-04-11T11:19:00Z"/>
        </w:rPr>
      </w:pPr>
    </w:p>
    <w:p w14:paraId="5A6C7D21" w14:textId="33202B68" w:rsidR="003747DC" w:rsidRDefault="00FD7B65" w:rsidP="003747DC">
      <w:pPr>
        <w:rPr>
          <w:ins w:id="140" w:author="wisselmann" w:date="2016-04-11T11:19:00Z"/>
        </w:rPr>
      </w:pPr>
      <w:ins w:id="141" w:author="wisselmann" w:date="2016-04-11T11:19:00Z">
        <w:r>
          <w:rPr>
            <w:noProof/>
            <w:lang w:val="fr-FR" w:eastAsia="fr-FR"/>
          </w:rPr>
          <mc:AlternateContent>
            <mc:Choice Requires="wpg">
              <w:drawing>
                <wp:anchor distT="0" distB="0" distL="114300" distR="114300" simplePos="0" relativeHeight="251684864" behindDoc="0" locked="0" layoutInCell="1" allowOverlap="1" wp14:anchorId="29CC2110" wp14:editId="68738773">
                  <wp:simplePos x="0" y="0"/>
                  <wp:positionH relativeFrom="column">
                    <wp:posOffset>900430</wp:posOffset>
                  </wp:positionH>
                  <wp:positionV relativeFrom="paragraph">
                    <wp:posOffset>15240</wp:posOffset>
                  </wp:positionV>
                  <wp:extent cx="3273425" cy="6129655"/>
                  <wp:effectExtent l="14605" t="15240" r="0" b="8255"/>
                  <wp:wrapNone/>
                  <wp:docPr id="28"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3425" cy="6129655"/>
                            <a:chOff x="-855" y="0"/>
                            <a:chExt cx="22250" cy="61308"/>
                          </a:xfrm>
                        </wpg:grpSpPr>
                        <wpg:grpSp>
                          <wpg:cNvPr id="29" name="Groupe 296"/>
                          <wpg:cNvGrpSpPr>
                            <a:grpSpLocks/>
                          </wpg:cNvGrpSpPr>
                          <wpg:grpSpPr bwMode="auto">
                            <a:xfrm>
                              <a:off x="0" y="0"/>
                              <a:ext cx="21395" cy="61308"/>
                              <a:chOff x="-2078" y="-293"/>
                              <a:chExt cx="34345" cy="74394"/>
                            </a:xfrm>
                          </wpg:grpSpPr>
                          <wpg:grpSp>
                            <wpg:cNvPr id="30" name="Groupe 24"/>
                            <wpg:cNvGrpSpPr>
                              <a:grpSpLocks/>
                            </wpg:cNvGrpSpPr>
                            <wpg:grpSpPr bwMode="auto">
                              <a:xfrm>
                                <a:off x="-2078" y="-293"/>
                                <a:ext cx="34345" cy="35569"/>
                                <a:chOff x="-2078" y="-293"/>
                                <a:chExt cx="34345" cy="35570"/>
                              </a:xfrm>
                            </wpg:grpSpPr>
                            <wps:wsp>
                              <wps:cNvPr id="2048" name="Text Box 49"/>
                              <wps:cNvSpPr txBox="1">
                                <a:spLocks noChangeArrowheads="1"/>
                              </wps:cNvSpPr>
                              <wps:spPr bwMode="auto">
                                <a:xfrm>
                                  <a:off x="-2078" y="-293"/>
                                  <a:ext cx="28337" cy="4319"/>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B20C40" w14:textId="772DAAEC" w:rsidR="00825859" w:rsidRPr="00FE53A8" w:rsidRDefault="00825859" w:rsidP="003747DC">
                                    <w:pPr>
                                      <w:spacing w:after="0" w:line="240" w:lineRule="auto"/>
                                      <w:jc w:val="center"/>
                                      <w:rPr>
                                        <w:sz w:val="16"/>
                                        <w:szCs w:val="16"/>
                                      </w:rPr>
                                    </w:pPr>
                                    <w:r>
                                      <w:rPr>
                                        <w:sz w:val="16"/>
                                        <w:szCs w:val="16"/>
                                      </w:rPr>
                                      <w:t>5 g of soil In a 50 mL falcon tube centrifuge tube with screw cap</w:t>
                                    </w:r>
                                  </w:p>
                                </w:txbxContent>
                              </wps:txbx>
                              <wps:bodyPr rot="0" vert="horz" wrap="square" lIns="91440" tIns="45720" rIns="91440" bIns="45720" anchor="t" anchorCtr="0" upright="1">
                                <a:noAutofit/>
                              </wps:bodyPr>
                            </wps:wsp>
                            <wps:wsp>
                              <wps:cNvPr id="2049" name="Connecteur droit avec flèche 12"/>
                              <wps:cNvCnPr>
                                <a:cxnSpLocks noChangeShapeType="1"/>
                              </wps:cNvCnPr>
                              <wps:spPr bwMode="auto">
                                <a:xfrm flipH="1">
                                  <a:off x="9696" y="4037"/>
                                  <a:ext cx="10" cy="6419"/>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50" name="Text Box 51"/>
                              <wps:cNvSpPr txBox="1">
                                <a:spLocks noChangeArrowheads="1"/>
                              </wps:cNvSpPr>
                              <wps:spPr bwMode="auto">
                                <a:xfrm>
                                  <a:off x="9704" y="4302"/>
                                  <a:ext cx="22563" cy="4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223A0" w14:textId="33514A50" w:rsidR="00825859" w:rsidRPr="00FE53A8" w:rsidRDefault="00825859" w:rsidP="003747DC">
                                    <w:pPr>
                                      <w:spacing w:after="0" w:line="240" w:lineRule="auto"/>
                                      <w:rPr>
                                        <w:sz w:val="16"/>
                                        <w:szCs w:val="16"/>
                                      </w:rPr>
                                    </w:pPr>
                                    <w:r w:rsidRPr="00FE53A8">
                                      <w:rPr>
                                        <w:sz w:val="16"/>
                                        <w:szCs w:val="16"/>
                                      </w:rPr>
                                      <w:t xml:space="preserve">+ </w:t>
                                    </w:r>
                                    <w:r>
                                      <w:rPr>
                                        <w:sz w:val="16"/>
                                        <w:szCs w:val="16"/>
                                      </w:rPr>
                                      <w:t>1 to 10</w:t>
                                    </w:r>
                                    <w:r w:rsidRPr="00FE53A8">
                                      <w:rPr>
                                        <w:sz w:val="16"/>
                                        <w:szCs w:val="16"/>
                                      </w:rPr>
                                      <w:t xml:space="preserve"> mL </w:t>
                                    </w:r>
                                    <w:r>
                                      <w:rPr>
                                        <w:sz w:val="16"/>
                                        <w:szCs w:val="16"/>
                                      </w:rPr>
                                      <w:t xml:space="preserve">(2:1 soil sample/solvent ratio) -&gt; 2.5mL </w:t>
                                    </w:r>
                                    <w:proofErr w:type="spellStart"/>
                                    <w:r>
                                      <w:rPr>
                                        <w:sz w:val="16"/>
                                        <w:szCs w:val="16"/>
                                      </w:rPr>
                                      <w:t>EtOAc</w:t>
                                    </w:r>
                                    <w:proofErr w:type="spellEnd"/>
                                  </w:p>
                                </w:txbxContent>
                              </wps:txbx>
                              <wps:bodyPr rot="0" vert="horz" wrap="square" lIns="91440" tIns="45720" rIns="91440" bIns="45720" anchor="t" anchorCtr="0" upright="1">
                                <a:noAutofit/>
                              </wps:bodyPr>
                            </wps:wsp>
                            <wps:wsp>
                              <wps:cNvPr id="2051" name="Text Box 52"/>
                              <wps:cNvSpPr txBox="1">
                                <a:spLocks noChangeArrowheads="1"/>
                              </wps:cNvSpPr>
                              <wps:spPr bwMode="auto">
                                <a:xfrm>
                                  <a:off x="2955" y="10426"/>
                                  <a:ext cx="13407" cy="2591"/>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EB1A94" w14:textId="77777777" w:rsidR="00825859" w:rsidRPr="00FE53A8" w:rsidRDefault="00825859" w:rsidP="003747DC">
                                    <w:pPr>
                                      <w:spacing w:after="0" w:line="240" w:lineRule="auto"/>
                                      <w:jc w:val="center"/>
                                      <w:rPr>
                                        <w:sz w:val="16"/>
                                        <w:szCs w:val="16"/>
                                      </w:rPr>
                                    </w:pPr>
                                    <w:r w:rsidRPr="00FE53A8">
                                      <w:rPr>
                                        <w:sz w:val="16"/>
                                        <w:szCs w:val="16"/>
                                      </w:rPr>
                                      <w:t>Vortex 1</w:t>
                                    </w:r>
                                    <w:r>
                                      <w:rPr>
                                        <w:sz w:val="16"/>
                                        <w:szCs w:val="16"/>
                                      </w:rPr>
                                      <w:t>5</w:t>
                                    </w:r>
                                    <w:r w:rsidRPr="00FE53A8">
                                      <w:rPr>
                                        <w:sz w:val="16"/>
                                        <w:szCs w:val="16"/>
                                      </w:rPr>
                                      <w:t xml:space="preserve"> </w:t>
                                    </w:r>
                                    <w:r>
                                      <w:rPr>
                                        <w:sz w:val="16"/>
                                        <w:szCs w:val="16"/>
                                      </w:rPr>
                                      <w:t>s</w:t>
                                    </w:r>
                                  </w:p>
                                </w:txbxContent>
                              </wps:txbx>
                              <wps:bodyPr rot="0" vert="horz" wrap="square" lIns="91440" tIns="45720" rIns="91440" bIns="45720" anchor="t" anchorCtr="0" upright="1">
                                <a:noAutofit/>
                              </wps:bodyPr>
                            </wps:wsp>
                            <wps:wsp>
                              <wps:cNvPr id="2052" name="Connecteur droit avec flèche 15"/>
                              <wps:cNvCnPr>
                                <a:cxnSpLocks noChangeShapeType="1"/>
                              </wps:cNvCnPr>
                              <wps:spPr bwMode="auto">
                                <a:xfrm flipH="1">
                                  <a:off x="9647" y="13017"/>
                                  <a:ext cx="11" cy="4086"/>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53" name="Text Box 54"/>
                              <wps:cNvSpPr txBox="1">
                                <a:spLocks noChangeArrowheads="1"/>
                              </wps:cNvSpPr>
                              <wps:spPr bwMode="auto">
                                <a:xfrm>
                                  <a:off x="-1872" y="17103"/>
                                  <a:ext cx="29073" cy="435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2E1B345" w14:textId="77777777" w:rsidR="00825859" w:rsidRDefault="00825859" w:rsidP="003747DC">
                                    <w:pPr>
                                      <w:spacing w:after="0" w:line="240" w:lineRule="auto"/>
                                      <w:jc w:val="center"/>
                                      <w:rPr>
                                        <w:sz w:val="16"/>
                                        <w:szCs w:val="16"/>
                                      </w:rPr>
                                    </w:pPr>
                                    <w:r>
                                      <w:rPr>
                                        <w:sz w:val="16"/>
                                        <w:szCs w:val="16"/>
                                      </w:rPr>
                                      <w:t xml:space="preserve">Ultrasonic bath 5 min at room T°C </w:t>
                                    </w:r>
                                  </w:p>
                                  <w:p w14:paraId="37A74EFC" w14:textId="77777777" w:rsidR="00825859" w:rsidRPr="00FE53A8" w:rsidRDefault="00825859" w:rsidP="003747DC">
                                    <w:pPr>
                                      <w:spacing w:after="0" w:line="240" w:lineRule="auto"/>
                                      <w:jc w:val="center"/>
                                      <w:rPr>
                                        <w:sz w:val="16"/>
                                        <w:szCs w:val="16"/>
                                      </w:rPr>
                                    </w:pPr>
                                    <w:r>
                                      <w:rPr>
                                        <w:sz w:val="16"/>
                                        <w:szCs w:val="16"/>
                                      </w:rPr>
                                      <w:t>(5s on/off intervals)</w:t>
                                    </w:r>
                                  </w:p>
                                </w:txbxContent>
                              </wps:txbx>
                              <wps:bodyPr rot="0" vert="horz" wrap="square" lIns="91440" tIns="45720" rIns="91440" bIns="45720" anchor="t" anchorCtr="0" upright="1">
                                <a:noAutofit/>
                              </wps:bodyPr>
                            </wps:wsp>
                            <wps:wsp>
                              <wps:cNvPr id="2054" name="Text Box 55"/>
                              <wps:cNvSpPr txBox="1">
                                <a:spLocks noChangeArrowheads="1"/>
                              </wps:cNvSpPr>
                              <wps:spPr bwMode="auto">
                                <a:xfrm>
                                  <a:off x="9696" y="21471"/>
                                  <a:ext cx="21159" cy="4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205A" w14:textId="77777777" w:rsidR="00825859" w:rsidRPr="00FE53A8" w:rsidRDefault="00825859" w:rsidP="003747DC">
                                    <w:pPr>
                                      <w:spacing w:after="0" w:line="240" w:lineRule="auto"/>
                                      <w:rPr>
                                        <w:sz w:val="16"/>
                                        <w:szCs w:val="16"/>
                                      </w:rPr>
                                    </w:pPr>
                                    <w:r w:rsidRPr="00FE53A8">
                                      <w:rPr>
                                        <w:sz w:val="16"/>
                                        <w:szCs w:val="16"/>
                                      </w:rPr>
                                      <w:t xml:space="preserve">+ </w:t>
                                    </w:r>
                                    <w:r>
                                      <w:rPr>
                                        <w:sz w:val="16"/>
                                        <w:szCs w:val="16"/>
                                      </w:rPr>
                                      <w:t>X mL Millipore H</w:t>
                                    </w:r>
                                    <w:r w:rsidRPr="00195FED">
                                      <w:rPr>
                                        <w:sz w:val="16"/>
                                        <w:szCs w:val="16"/>
                                        <w:vertAlign w:val="subscript"/>
                                      </w:rPr>
                                      <w:t>2</w:t>
                                    </w:r>
                                    <w:r>
                                      <w:rPr>
                                        <w:sz w:val="16"/>
                                        <w:szCs w:val="16"/>
                                      </w:rPr>
                                      <w:t>O (to reach 80% water content)</w:t>
                                    </w:r>
                                  </w:p>
                                </w:txbxContent>
                              </wps:txbx>
                              <wps:bodyPr rot="0" vert="horz" wrap="square" lIns="91440" tIns="45720" rIns="91440" bIns="45720" anchor="t" anchorCtr="0" upright="1">
                                <a:noAutofit/>
                              </wps:bodyPr>
                            </wps:wsp>
                            <wps:wsp>
                              <wps:cNvPr id="2055" name="Connecteur droit avec flèche 19"/>
                              <wps:cNvCnPr>
                                <a:cxnSpLocks noChangeShapeType="1"/>
                              </wps:cNvCnPr>
                              <wps:spPr bwMode="auto">
                                <a:xfrm>
                                  <a:off x="9696" y="21457"/>
                                  <a:ext cx="44" cy="4546"/>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56" name="Text Box 57"/>
                              <wps:cNvSpPr txBox="1">
                                <a:spLocks noChangeArrowheads="1"/>
                              </wps:cNvSpPr>
                              <wps:spPr bwMode="auto">
                                <a:xfrm>
                                  <a:off x="2955" y="26121"/>
                                  <a:ext cx="13407" cy="2591"/>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1DA68C2" w14:textId="77777777" w:rsidR="00825859" w:rsidRPr="00FE53A8" w:rsidRDefault="00825859" w:rsidP="003747DC">
                                    <w:pPr>
                                      <w:spacing w:after="0" w:line="240" w:lineRule="auto"/>
                                      <w:jc w:val="center"/>
                                      <w:rPr>
                                        <w:sz w:val="16"/>
                                        <w:szCs w:val="16"/>
                                      </w:rPr>
                                    </w:pPr>
                                    <w:r>
                                      <w:rPr>
                                        <w:sz w:val="16"/>
                                        <w:szCs w:val="16"/>
                                      </w:rPr>
                                      <w:t>Vortex</w:t>
                                    </w:r>
                                    <w:r w:rsidRPr="00FE53A8">
                                      <w:rPr>
                                        <w:sz w:val="16"/>
                                        <w:szCs w:val="16"/>
                                      </w:rPr>
                                      <w:t xml:space="preserve"> 1 min</w:t>
                                    </w:r>
                                  </w:p>
                                </w:txbxContent>
                              </wps:txbx>
                              <wps:bodyPr rot="0" vert="horz" wrap="square" lIns="91440" tIns="45720" rIns="91440" bIns="45720" anchor="t" anchorCtr="0" upright="1">
                                <a:noAutofit/>
                              </wps:bodyPr>
                            </wps:wsp>
                            <wps:wsp>
                              <wps:cNvPr id="2057" name="Connecteur droit avec flèche 22"/>
                              <wps:cNvCnPr>
                                <a:cxnSpLocks noChangeShapeType="1"/>
                              </wps:cNvCnPr>
                              <wps:spPr bwMode="auto">
                                <a:xfrm flipH="1">
                                  <a:off x="9696" y="28712"/>
                                  <a:ext cx="10" cy="3922"/>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58" name="Text Box 59"/>
                              <wps:cNvSpPr txBox="1">
                                <a:spLocks noChangeArrowheads="1"/>
                              </wps:cNvSpPr>
                              <wps:spPr bwMode="auto">
                                <a:xfrm>
                                  <a:off x="-1872" y="32634"/>
                                  <a:ext cx="23136" cy="2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9160D58" w14:textId="77777777" w:rsidR="00825859" w:rsidRDefault="00825859" w:rsidP="003747DC">
                                    <w:pPr>
                                      <w:spacing w:after="0" w:line="240" w:lineRule="auto"/>
                                      <w:jc w:val="center"/>
                                      <w:rPr>
                                        <w:sz w:val="16"/>
                                        <w:szCs w:val="16"/>
                                      </w:rPr>
                                    </w:pPr>
                                    <w:r w:rsidRPr="00FE53A8">
                                      <w:rPr>
                                        <w:sz w:val="16"/>
                                        <w:szCs w:val="16"/>
                                      </w:rPr>
                                      <w:t xml:space="preserve">Centrifuge 5 min at 5000 </w:t>
                                    </w:r>
                                  </w:p>
                                  <w:p w14:paraId="5E0AE8A5" w14:textId="77777777" w:rsidR="00825859" w:rsidRPr="00FE53A8" w:rsidRDefault="00825859" w:rsidP="003747DC">
                                    <w:pPr>
                                      <w:spacing w:after="0" w:line="240" w:lineRule="auto"/>
                                      <w:rPr>
                                        <w:sz w:val="16"/>
                                        <w:szCs w:val="16"/>
                                      </w:rPr>
                                    </w:pPr>
                                    <w:proofErr w:type="gramStart"/>
                                    <w:r w:rsidRPr="00FE53A8">
                                      <w:rPr>
                                        <w:sz w:val="16"/>
                                        <w:szCs w:val="16"/>
                                      </w:rPr>
                                      <w:t>rpm</w:t>
                                    </w:r>
                                    <w:proofErr w:type="gramEnd"/>
                                  </w:p>
                                </w:txbxContent>
                              </wps:txbx>
                              <wps:bodyPr rot="0" vert="horz" wrap="square" lIns="91440" tIns="45720" rIns="91440" bIns="45720" anchor="t" anchorCtr="0" upright="1">
                                <a:noAutofit/>
                              </wps:bodyPr>
                            </wps:wsp>
                          </wpg:grpSp>
                          <wps:wsp>
                            <wps:cNvPr id="2059" name="Connecteur droit avec flèche 294"/>
                            <wps:cNvCnPr>
                              <a:cxnSpLocks noChangeShapeType="1"/>
                            </wps:cNvCnPr>
                            <wps:spPr bwMode="auto">
                              <a:xfrm>
                                <a:off x="9696" y="35276"/>
                                <a:ext cx="105" cy="4462"/>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60" name="Text Box 61"/>
                            <wps:cNvSpPr txBox="1">
                              <a:spLocks noChangeArrowheads="1"/>
                            </wps:cNvSpPr>
                            <wps:spPr bwMode="auto">
                              <a:xfrm>
                                <a:off x="4460" y="71510"/>
                                <a:ext cx="11369" cy="2591"/>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A723731" w14:textId="77777777" w:rsidR="00825859" w:rsidRPr="00FE53A8" w:rsidRDefault="00825859" w:rsidP="003747DC">
                                  <w:pPr>
                                    <w:spacing w:after="0" w:line="240" w:lineRule="auto"/>
                                    <w:jc w:val="center"/>
                                    <w:rPr>
                                      <w:sz w:val="16"/>
                                      <w:szCs w:val="16"/>
                                    </w:rPr>
                                  </w:pPr>
                                  <w:r w:rsidRPr="00FE53A8">
                                    <w:rPr>
                                      <w:sz w:val="16"/>
                                      <w:szCs w:val="16"/>
                                    </w:rPr>
                                    <w:t>Clean-up</w:t>
                                  </w:r>
                                </w:p>
                              </w:txbxContent>
                            </wps:txbx>
                            <wps:bodyPr rot="0" vert="horz" wrap="square" lIns="91440" tIns="45720" rIns="91440" bIns="45720" anchor="t" anchorCtr="0" upright="1">
                              <a:noAutofit/>
                            </wps:bodyPr>
                          </wps:wsp>
                        </wpg:grpSp>
                        <wps:wsp>
                          <wps:cNvPr id="2061" name="Text Box 62"/>
                          <wps:cNvSpPr txBox="1">
                            <a:spLocks noChangeArrowheads="1"/>
                          </wps:cNvSpPr>
                          <wps:spPr bwMode="auto">
                            <a:xfrm>
                              <a:off x="1354" y="32987"/>
                              <a:ext cx="12382" cy="2448"/>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8277C09" w14:textId="77777777" w:rsidR="00825859" w:rsidRPr="00FE53A8" w:rsidRDefault="00825859" w:rsidP="003747DC">
                                <w:pPr>
                                  <w:spacing w:after="0" w:line="240" w:lineRule="auto"/>
                                  <w:jc w:val="center"/>
                                  <w:rPr>
                                    <w:sz w:val="16"/>
                                    <w:szCs w:val="16"/>
                                  </w:rPr>
                                </w:pPr>
                                <w:r>
                                  <w:rPr>
                                    <w:sz w:val="16"/>
                                    <w:szCs w:val="16"/>
                                  </w:rPr>
                                  <w:t>Separate organic phase</w:t>
                                </w:r>
                              </w:p>
                            </w:txbxContent>
                          </wps:txbx>
                          <wps:bodyPr rot="0" vert="horz" wrap="square" lIns="91440" tIns="45720" rIns="91440" bIns="45720" anchor="t" anchorCtr="0" upright="1">
                            <a:noAutofit/>
                          </wps:bodyPr>
                        </wps:wsp>
                        <wps:wsp>
                          <wps:cNvPr id="2078" name="Connecteur droit avec flèche 306"/>
                          <wps:cNvCnPr>
                            <a:cxnSpLocks noChangeShapeType="1"/>
                          </wps:cNvCnPr>
                          <wps:spPr bwMode="auto">
                            <a:xfrm flipH="1">
                              <a:off x="7400" y="42055"/>
                              <a:ext cx="34" cy="3670"/>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079" name="Connecteur droit avec flèche 314"/>
                          <wps:cNvCnPr>
                            <a:cxnSpLocks noChangeShapeType="1"/>
                          </wps:cNvCnPr>
                          <wps:spPr bwMode="auto">
                            <a:xfrm flipH="1">
                              <a:off x="7560" y="50435"/>
                              <a:ext cx="5" cy="3241"/>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88" name="Text Box 65"/>
                          <wps:cNvSpPr txBox="1">
                            <a:spLocks noChangeArrowheads="1"/>
                          </wps:cNvSpPr>
                          <wps:spPr bwMode="auto">
                            <a:xfrm>
                              <a:off x="-855" y="53676"/>
                              <a:ext cx="20148" cy="229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EA24C8A" w14:textId="77777777" w:rsidR="00825859" w:rsidRPr="00FE53A8" w:rsidRDefault="00825859" w:rsidP="003747DC">
                                <w:pPr>
                                  <w:spacing w:after="0" w:line="240" w:lineRule="auto"/>
                                  <w:jc w:val="center"/>
                                  <w:rPr>
                                    <w:sz w:val="16"/>
                                    <w:szCs w:val="16"/>
                                  </w:rPr>
                                </w:pPr>
                                <w:r>
                                  <w:rPr>
                                    <w:sz w:val="16"/>
                                    <w:szCs w:val="16"/>
                                  </w:rPr>
                                  <w:t xml:space="preserve">Dry over </w:t>
                                </w:r>
                                <w:r w:rsidRPr="00FE53A8">
                                  <w:rPr>
                                    <w:sz w:val="16"/>
                                    <w:szCs w:val="16"/>
                                  </w:rPr>
                                  <w:t>anhydrous MgSO</w:t>
                                </w:r>
                                <w:r w:rsidRPr="00FE53A8">
                                  <w:rPr>
                                    <w:sz w:val="16"/>
                                    <w:szCs w:val="16"/>
                                    <w:vertAlign w:val="subscript"/>
                                  </w:rPr>
                                  <w:t>4</w:t>
                                </w:r>
                              </w:p>
                            </w:txbxContent>
                          </wps:txbx>
                          <wps:bodyPr rot="0" vert="horz" wrap="square" lIns="91440" tIns="45720" rIns="91440" bIns="45720" anchor="t" anchorCtr="0" upright="1">
                            <a:noAutofit/>
                          </wps:bodyPr>
                        </wps:wsp>
                        <wps:wsp>
                          <wps:cNvPr id="289" name="Connecteur droit avec flèche 316"/>
                          <wps:cNvCnPr>
                            <a:cxnSpLocks noChangeShapeType="1"/>
                          </wps:cNvCnPr>
                          <wps:spPr bwMode="auto">
                            <a:xfrm flipH="1">
                              <a:off x="7431" y="35435"/>
                              <a:ext cx="114" cy="2944"/>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90" name="Text Box 67"/>
                          <wps:cNvSpPr txBox="1">
                            <a:spLocks noChangeArrowheads="1"/>
                          </wps:cNvSpPr>
                          <wps:spPr bwMode="auto">
                            <a:xfrm>
                              <a:off x="-426" y="38388"/>
                              <a:ext cx="19348" cy="3667"/>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FACAA66" w14:textId="77777777" w:rsidR="00825859" w:rsidRPr="00E0202D" w:rsidRDefault="00825859" w:rsidP="003747DC">
                                <w:pPr>
                                  <w:spacing w:after="0" w:line="240" w:lineRule="auto"/>
                                  <w:jc w:val="center"/>
                                  <w:rPr>
                                    <w:sz w:val="16"/>
                                    <w:szCs w:val="16"/>
                                  </w:rPr>
                                </w:pPr>
                                <w:r>
                                  <w:rPr>
                                    <w:sz w:val="16"/>
                                    <w:szCs w:val="16"/>
                                  </w:rPr>
                                  <w:t>Pre-concentration by solvent evaporation to “last drop” (≤ 0.5 mL) under N</w:t>
                                </w:r>
                                <w:r w:rsidRPr="00E0202D">
                                  <w:rPr>
                                    <w:sz w:val="16"/>
                                    <w:szCs w:val="16"/>
                                    <w:vertAlign w:val="subscript"/>
                                  </w:rPr>
                                  <w:t>2</w:t>
                                </w:r>
                                <w:r>
                                  <w:rPr>
                                    <w:sz w:val="16"/>
                                    <w:szCs w:val="16"/>
                                  </w:rPr>
                                  <w:t xml:space="preserve"> stream</w:t>
                                </w:r>
                              </w:p>
                            </w:txbxContent>
                          </wps:txbx>
                          <wps:bodyPr rot="0" vert="horz" wrap="square" lIns="91440" tIns="45720" rIns="91440" bIns="45720" anchor="t" anchorCtr="0" upright="1">
                            <a:noAutofit/>
                          </wps:bodyPr>
                        </wps:wsp>
                        <wps:wsp>
                          <wps:cNvPr id="291" name="Connecteur droit avec flèche 318"/>
                          <wps:cNvCnPr>
                            <a:cxnSpLocks noChangeShapeType="1"/>
                          </wps:cNvCnPr>
                          <wps:spPr bwMode="auto">
                            <a:xfrm>
                              <a:off x="7564" y="55968"/>
                              <a:ext cx="0" cy="3226"/>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46" o:spid="_x0000_s1030" style="position:absolute;margin-left:70.9pt;margin-top:1.2pt;width:257.75pt;height:482.65pt;z-index:251684864;mso-position-horizontal-relative:text;mso-position-vertical-relative:text;mso-width-relative:margin;mso-height-relative:margin" coordorigin="-855" coordsize="22250,61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">
                  <v:group id="Groupe 296" o:spid="_x0000_s1031" style="position:absolute;width:21395;height:61308" coordorigin="-2078,-293" coordsize="34345,74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Groupe 24" o:spid="_x0000_s1032" style="position:absolute;left:-2078;top:-293;width:34345;height:35569" coordorigin="-2078,-293" coordsize="34345,35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Text Box 49" o:spid="_x0000_s1033" type="#_x0000_t202" style="position:absolute;left:-2078;top:-293;width:28337;height:4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tjsQA&#10;AADdAAAADwAAAGRycy9kb3ducmV2LnhtbERPy2rCQBTdF/yH4RbcSJ34QNroKKIIoiJUS8HdJXOb&#10;BDN3YmZi4t87C6HLw3nPFq0pxJ0ql1tWMOhHIIgTq3NOFfycNx+fIJxH1lhYJgUPcrCYd95mGGvb&#10;8DfdTz4VIYRdjAoy78tYSpdkZND1bUkcuD9bGfQBVqnUFTYh3BRyGEUTaTDn0JBhSauMkuupNgq+&#10;imbn5e/5uD6M1+5Wj3qXel8r1X1vl1MQnlr/L365t1rBMBqHueF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JrY7EAAAA3QAAAA8AAAAAAAAAAAAAAAAAmAIAAGRycy9k&#10;b3ducmV2LnhtbFBLBQYAAAAABAAEAPUAAACJAwAAAAA=&#10;" filled="f" strokecolor="black [3213]" strokeweight="1pt">
                        <v:textbox>
                          <w:txbxContent>
                            <w:p w14:paraId="44B20C40" w14:textId="772DAAEC" w:rsidR="00825859" w:rsidRPr="00FE53A8" w:rsidRDefault="00825859" w:rsidP="003747DC">
                              <w:pPr>
                                <w:spacing w:after="0" w:line="240" w:lineRule="auto"/>
                                <w:jc w:val="center"/>
                                <w:rPr>
                                  <w:sz w:val="16"/>
                                  <w:szCs w:val="16"/>
                                </w:rPr>
                              </w:pPr>
                              <w:r>
                                <w:rPr>
                                  <w:sz w:val="16"/>
                                  <w:szCs w:val="16"/>
                                </w:rPr>
                                <w:t>5 g of soil In a 50 mL falcon tube centrifuge tube with screw cap</w:t>
                              </w:r>
                            </w:p>
                          </w:txbxContent>
                        </v:textbox>
                      </v:shape>
                      <v:shape id="Connecteur droit avec flèche 12" o:spid="_x0000_s1034" type="#_x0000_t32" style="position:absolute;left:9696;top:4037;width:10;height:6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IR9scAAADdAAAADwAAAGRycy9kb3ducmV2LnhtbESPT0vDQBTE70K/w/KEXsTuGlQ0dlsa&#10;Qcilf6wiHh/ZZxKafRt2t0367buC4HGYmd8w8+VoO3EiH1rHGu5mCgRx5UzLtYbPj7fbJxAhIhvs&#10;HJOGMwVYLiZXc8yNG/idTvtYiwThkKOGJsY+lzJUDVkMM9cTJ+/HeYsxSV9L43FIcNvJTKlHabHl&#10;tNBgT68NVYf90WooskL1u++bbbkxfii+DuuHc7nWeno9rl5ARBrjf/ivXRoNmbp/ht836QnIx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ohH2xwAAAN0AAAAPAAAAAAAA&#10;AAAAAAAAAKECAABkcnMvZG93bnJldi54bWxQSwUGAAAAAAQABAD5AAAAlQMAAAAA&#10;" strokecolor="black [3213]" strokeweight="1pt">
                        <v:stroke endarrow="open"/>
                      </v:shape>
                      <v:shape id="Text Box 51" o:spid="_x0000_s1035" type="#_x0000_t202" style="position:absolute;left:9704;top:4302;width:22563;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1J8IA&#10;AADdAAAADwAAAGRycy9kb3ducmV2LnhtbERPy2rCQBTdF/yH4QrdNTOKKW3MKKIIXVVqH+Dukrkm&#10;wcydkBmT9O+dheDycN75erSN6KnztWMNs0SBIC6cqbnU8PO9f3kD4QOywcYxafgnD+vV5CnHzLiB&#10;v6g/hlLEEPYZaqhCaDMpfVGRRZ+4ljhyZ9dZDBF2pTQdDjHcNnKu1Ku0WHNsqLClbUXF5Xi1Gn4/&#10;z6e/hTqUO5u2gxuVZPsutX6ejpsliEBjeIjv7g+jYa7SuD++iU9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DUnwgAAAN0AAAAPAAAAAAAAAAAAAAAAAJgCAABkcnMvZG93&#10;bnJldi54bWxQSwUGAAAAAAQABAD1AAAAhwMAAAAA&#10;" filled="f" stroked="f">
                        <v:textbox>
                          <w:txbxContent>
                            <w:p w14:paraId="1D1223A0" w14:textId="33514A50" w:rsidR="00825859" w:rsidRPr="00FE53A8" w:rsidRDefault="00825859" w:rsidP="003747DC">
                              <w:pPr>
                                <w:spacing w:after="0" w:line="240" w:lineRule="auto"/>
                                <w:rPr>
                                  <w:sz w:val="16"/>
                                  <w:szCs w:val="16"/>
                                </w:rPr>
                              </w:pPr>
                              <w:r w:rsidRPr="00FE53A8">
                                <w:rPr>
                                  <w:sz w:val="16"/>
                                  <w:szCs w:val="16"/>
                                </w:rPr>
                                <w:t xml:space="preserve">+ </w:t>
                              </w:r>
                              <w:r>
                                <w:rPr>
                                  <w:sz w:val="16"/>
                                  <w:szCs w:val="16"/>
                                </w:rPr>
                                <w:t>1 to 10</w:t>
                              </w:r>
                              <w:r w:rsidRPr="00FE53A8">
                                <w:rPr>
                                  <w:sz w:val="16"/>
                                  <w:szCs w:val="16"/>
                                </w:rPr>
                                <w:t xml:space="preserve"> mL </w:t>
                              </w:r>
                              <w:r>
                                <w:rPr>
                                  <w:sz w:val="16"/>
                                  <w:szCs w:val="16"/>
                                </w:rPr>
                                <w:t xml:space="preserve">(2:1 soil sample/solvent ratio) -&gt; 2.5mL </w:t>
                              </w:r>
                              <w:proofErr w:type="spellStart"/>
                              <w:r>
                                <w:rPr>
                                  <w:sz w:val="16"/>
                                  <w:szCs w:val="16"/>
                                </w:rPr>
                                <w:t>EtOAc</w:t>
                              </w:r>
                              <w:proofErr w:type="spellEnd"/>
                            </w:p>
                          </w:txbxContent>
                        </v:textbox>
                      </v:shape>
                      <v:shape id="Text Box 52" o:spid="_x0000_s1036" type="#_x0000_t202" style="position:absolute;left:2955;top:10426;width:13407;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SzsgA&#10;AADdAAAADwAAAGRycy9kb3ducmV2LnhtbESP3WrCQBSE74W+w3IK3hTd+FNpU1cRRRAthcZS6N0h&#10;e5qEZs/G7MbEt3eFgpfDzHzDzJedKcWZaldYVjAaRiCIU6sLzhR8HbeDFxDOI2ssLZOCCzlYLh56&#10;c4y1bfmTzonPRICwi1FB7n0VS+nSnAy6oa2Ig/dra4M+yDqTusY2wE0px1E0kwYLDgs5VrTOKf1L&#10;GqPgtWz3Xn4fPzbv0407NZOnn+bQKNV/7FZvIDx1/h7+b++0gnH0PILbm/AE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pLOyAAAAN0AAAAPAAAAAAAAAAAAAAAAAJgCAABk&#10;cnMvZG93bnJldi54bWxQSwUGAAAAAAQABAD1AAAAjQMAAAAA&#10;" filled="f" strokecolor="black [3213]" strokeweight="1pt">
                        <v:textbox>
                          <w:txbxContent>
                            <w:p w14:paraId="3FEB1A94" w14:textId="77777777" w:rsidR="00825859" w:rsidRPr="00FE53A8" w:rsidRDefault="00825859" w:rsidP="003747DC">
                              <w:pPr>
                                <w:spacing w:after="0" w:line="240" w:lineRule="auto"/>
                                <w:jc w:val="center"/>
                                <w:rPr>
                                  <w:sz w:val="16"/>
                                  <w:szCs w:val="16"/>
                                </w:rPr>
                              </w:pPr>
                              <w:r w:rsidRPr="00FE53A8">
                                <w:rPr>
                                  <w:sz w:val="16"/>
                                  <w:szCs w:val="16"/>
                                </w:rPr>
                                <w:t>Vortex 1</w:t>
                              </w:r>
                              <w:r>
                                <w:rPr>
                                  <w:sz w:val="16"/>
                                  <w:szCs w:val="16"/>
                                </w:rPr>
                                <w:t>5</w:t>
                              </w:r>
                              <w:r w:rsidRPr="00FE53A8">
                                <w:rPr>
                                  <w:sz w:val="16"/>
                                  <w:szCs w:val="16"/>
                                </w:rPr>
                                <w:t xml:space="preserve"> </w:t>
                              </w:r>
                              <w:r>
                                <w:rPr>
                                  <w:sz w:val="16"/>
                                  <w:szCs w:val="16"/>
                                </w:rPr>
                                <w:t>s</w:t>
                              </w:r>
                            </w:p>
                          </w:txbxContent>
                        </v:textbox>
                      </v:shape>
                      <v:shape id="Connecteur droit avec flèche 15" o:spid="_x0000_s1037" type="#_x0000_t32" style="position:absolute;left:9647;top:13017;width:11;height:40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8VWscAAADdAAAADwAAAGRycy9kb3ducmV2LnhtbESPQWvCQBSE70L/w/IKvYjuNqCU1FWa&#10;QiEX22pFPD6yr0kw+zbsbk38991CweMwM98wq81oO3EhH1rHGh7nCgRx5UzLtYbD19vsCUSIyAY7&#10;x6ThSgE267vJCnPjBt7RZR9rkSAcctTQxNjnUoaqIYth7nri5H07bzEm6WtpPA4JbjuZKbWUFltO&#10;Cw329NpQdd7/WA1FVqj+8zT9KN+NH4rjebu4llutH+7Hl2cQkcZ4C/+3S6MhU4sM/t6kJ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3xVaxwAAAN0AAAAPAAAAAAAA&#10;AAAAAAAAAKECAABkcnMvZG93bnJldi54bWxQSwUGAAAAAAQABAD5AAAAlQMAAAAA&#10;" strokecolor="black [3213]" strokeweight="1pt">
                        <v:stroke endarrow="open"/>
                      </v:shape>
                      <v:shape id="Text Box 54" o:spid="_x0000_s1038" type="#_x0000_t202" style="position:absolute;left:-1872;top:17103;width:29073;height:4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pIscA&#10;AADdAAAADwAAAGRycy9kb3ducmV2LnhtbESPQWvCQBSE74X+h+UJXopu1CqauoooglQpVEXo7ZF9&#10;JqHZtzG7Mem/dwuFHoeZ+YaZL1tTiDtVLresYNCPQBAnVuecKjiftr0pCOeRNRaWScEPOVgunp/m&#10;GGvb8Cfdjz4VAcIuRgWZ92UspUsyMuj6tiQO3tVWBn2QVSp1hU2Am0IOo2giDeYcFjIsaZ1R8n2s&#10;jYJZ0bx7eTl9bA6vG3erRy9f9b5WqttpV28gPLX+P/zX3mkFw2g8gt834Qn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0qSLHAAAA3QAAAA8AAAAAAAAAAAAAAAAAmAIAAGRy&#10;cy9kb3ducmV2LnhtbFBLBQYAAAAABAAEAPUAAACMAwAAAAA=&#10;" filled="f" strokecolor="black [3213]" strokeweight="1pt">
                        <v:textbox>
                          <w:txbxContent>
                            <w:p w14:paraId="52E1B345" w14:textId="77777777" w:rsidR="00825859" w:rsidRDefault="00825859" w:rsidP="003747DC">
                              <w:pPr>
                                <w:spacing w:after="0" w:line="240" w:lineRule="auto"/>
                                <w:jc w:val="center"/>
                                <w:rPr>
                                  <w:sz w:val="16"/>
                                  <w:szCs w:val="16"/>
                                </w:rPr>
                              </w:pPr>
                              <w:r>
                                <w:rPr>
                                  <w:sz w:val="16"/>
                                  <w:szCs w:val="16"/>
                                </w:rPr>
                                <w:t xml:space="preserve">Ultrasonic bath 5 min at room T°C </w:t>
                              </w:r>
                            </w:p>
                            <w:p w14:paraId="37A74EFC" w14:textId="77777777" w:rsidR="00825859" w:rsidRPr="00FE53A8" w:rsidRDefault="00825859" w:rsidP="003747DC">
                              <w:pPr>
                                <w:spacing w:after="0" w:line="240" w:lineRule="auto"/>
                                <w:jc w:val="center"/>
                                <w:rPr>
                                  <w:sz w:val="16"/>
                                  <w:szCs w:val="16"/>
                                </w:rPr>
                              </w:pPr>
                              <w:r>
                                <w:rPr>
                                  <w:sz w:val="16"/>
                                  <w:szCs w:val="16"/>
                                </w:rPr>
                                <w:t>(5s on/off intervals)</w:t>
                              </w:r>
                            </w:p>
                          </w:txbxContent>
                        </v:textbox>
                      </v:shape>
                      <v:shape id="Text Box 55" o:spid="_x0000_s1039" type="#_x0000_t202" style="position:absolute;left:9696;top:21471;width:21159;height:4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zJMUA&#10;AADdAAAADwAAAGRycy9kb3ducmV2LnhtbESPQWvCQBSE74L/YXmF3sxuxUibZhVpEXqymLaCt0f2&#10;mYRm34bsauK/7wpCj8PMfMPk69G24kK9bxxreEoUCOLSmYYrDd9f29kzCB+QDbaOScOVPKxX00mO&#10;mXED7+lShEpECPsMNdQhdJmUvqzJok9cRxy9k+sthij7Spoehwi3rZwrtZQWG44LNXb0VlP5W5yt&#10;hp/d6XhYqM/q3abd4EYl2b5IrR8fxs0riEBj+A/f2x9Gw1ylC7i9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zMkxQAAAN0AAAAPAAAAAAAAAAAAAAAAAJgCAABkcnMv&#10;ZG93bnJldi54bWxQSwUGAAAAAAQABAD1AAAAigMAAAAA&#10;" filled="f" stroked="f">
                        <v:textbox>
                          <w:txbxContent>
                            <w:p w14:paraId="6735205A" w14:textId="77777777" w:rsidR="00825859" w:rsidRPr="00FE53A8" w:rsidRDefault="00825859" w:rsidP="003747DC">
                              <w:pPr>
                                <w:spacing w:after="0" w:line="240" w:lineRule="auto"/>
                                <w:rPr>
                                  <w:sz w:val="16"/>
                                  <w:szCs w:val="16"/>
                                </w:rPr>
                              </w:pPr>
                              <w:r w:rsidRPr="00FE53A8">
                                <w:rPr>
                                  <w:sz w:val="16"/>
                                  <w:szCs w:val="16"/>
                                </w:rPr>
                                <w:t xml:space="preserve">+ </w:t>
                              </w:r>
                              <w:r>
                                <w:rPr>
                                  <w:sz w:val="16"/>
                                  <w:szCs w:val="16"/>
                                </w:rPr>
                                <w:t>X mL Millipore H</w:t>
                              </w:r>
                              <w:r w:rsidRPr="00195FED">
                                <w:rPr>
                                  <w:sz w:val="16"/>
                                  <w:szCs w:val="16"/>
                                  <w:vertAlign w:val="subscript"/>
                                </w:rPr>
                                <w:t>2</w:t>
                              </w:r>
                              <w:r>
                                <w:rPr>
                                  <w:sz w:val="16"/>
                                  <w:szCs w:val="16"/>
                                </w:rPr>
                                <w:t>O (to reach 80% water content)</w:t>
                              </w:r>
                            </w:p>
                          </w:txbxContent>
                        </v:textbox>
                      </v:shape>
                      <v:shape id="Connecteur droit avec flèche 19" o:spid="_x0000_s1040" type="#_x0000_t32" style="position:absolute;left:9696;top:21457;width:44;height:45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wHs8cAAADdAAAADwAAAGRycy9kb3ducmV2LnhtbESP3WrCQBSE74W+w3KE3kjdRFBs6ipp&#10;6Y8Xiqh9gEP2mA1mz4bsqqlP3xUEL4eZ+YaZLTpbizO1vnKsIB0mIIgLpysuFfzuv16mIHxA1lg7&#10;JgV/5GExf+rNMNPuwls670IpIoR9hgpMCE0mpS8MWfRD1xBH7+BaiyHKtpS6xUuE21qOkmQiLVYc&#10;Fww29GGoOO5OVkH4uX5v30+DLr9Wx+Vmb14/V+laqed+l7+BCNSFR/jeXmoFo2Q8htub+ATk/B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ezxwAAAN0AAAAPAAAAAAAA&#10;AAAAAAAAAKECAABkcnMvZG93bnJldi54bWxQSwUGAAAAAAQABAD5AAAAlQMAAAAA&#10;" strokecolor="black [3213]" strokeweight="1pt">
                        <v:stroke endarrow="open"/>
                      </v:shape>
                      <v:shape id="Text Box 57" o:spid="_x0000_s1041" type="#_x0000_t202" style="position:absolute;left:2955;top:26121;width:13407;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KusgA&#10;AADdAAAADwAAAGRycy9kb3ducmV2LnhtbESPQWvCQBSE70L/w/IKvYhuqjbY1FWkIoiWQrUUentk&#10;X5PQ7NuY3Zj4711B8DjMzDfMbNGZUpyodoVlBc/DCARxanXBmYLvw3owBeE8ssbSMik4k4PF/KE3&#10;w0Tblr/otPeZCBB2CSrIva8SKV2ak0E3tBVx8P5sbdAHWWdS19gGuCnlKIpiabDgsJBjRe85pf/7&#10;xih4Ldutlz+Hz9XHZOWOzbj/2+wapZ4eu+UbCE+dv4dv7Y1WMIpeYr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Qwq6yAAAAN0AAAAPAAAAAAAAAAAAAAAAAJgCAABk&#10;cnMvZG93bnJldi54bWxQSwUGAAAAAAQABAD1AAAAjQMAAAAA&#10;" filled="f" strokecolor="black [3213]" strokeweight="1pt">
                        <v:textbox>
                          <w:txbxContent>
                            <w:p w14:paraId="01DA68C2" w14:textId="77777777" w:rsidR="00825859" w:rsidRPr="00FE53A8" w:rsidRDefault="00825859" w:rsidP="003747DC">
                              <w:pPr>
                                <w:spacing w:after="0" w:line="240" w:lineRule="auto"/>
                                <w:jc w:val="center"/>
                                <w:rPr>
                                  <w:sz w:val="16"/>
                                  <w:szCs w:val="16"/>
                                </w:rPr>
                              </w:pPr>
                              <w:r>
                                <w:rPr>
                                  <w:sz w:val="16"/>
                                  <w:szCs w:val="16"/>
                                </w:rPr>
                                <w:t>Vortex</w:t>
                              </w:r>
                              <w:r w:rsidRPr="00FE53A8">
                                <w:rPr>
                                  <w:sz w:val="16"/>
                                  <w:szCs w:val="16"/>
                                </w:rPr>
                                <w:t xml:space="preserve"> 1 min</w:t>
                              </w:r>
                            </w:p>
                          </w:txbxContent>
                        </v:textbox>
                      </v:shape>
                      <v:shape id="Connecteur droit avec flèche 22" o:spid="_x0000_s1042" type="#_x0000_t32" style="position:absolute;left:9696;top:28712;width:10;height:39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i2wscAAADdAAAADwAAAGRycy9kb3ducmV2LnhtbESPzWrDMBCE74W8g9hCLiWRakgb3Cgh&#10;LgR8SX/SEHpcrK1tYq2MpMbO21eFQo/DzHzDrDaj7cSFfGgda7ifKxDElTMt1xqOH7vZEkSIyAY7&#10;x6ThSgE268nNCnPjBn6nyyHWIkE45KihibHPpQxVQxbD3PXEyfty3mJM0tfSeBwS3HYyU+pBWmw5&#10;LTTY03ND1fnwbTUUWaH6t8+71/LF+KE4nfeLa7nXeno7bp9ARBrjf/ivXRoNmVo8wu+b9ATk+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qLbCxwAAAN0AAAAPAAAAAAAA&#10;AAAAAAAAAKECAABkcnMvZG93bnJldi54bWxQSwUGAAAAAAQABAD5AAAAlQMAAAAA&#10;" strokecolor="black [3213]" strokeweight="1pt">
                        <v:stroke endarrow="open"/>
                      </v:shape>
                      <v:shape id="Text Box 59" o:spid="_x0000_s1043" type="#_x0000_t202" style="position:absolute;left:-1872;top:32634;width:23136;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7U8UA&#10;AADdAAAADwAAAGRycy9kb3ducmV2LnhtbERPTWvCQBC9C/6HZQq9iNlordSYVaRSKFoK1SJ4G7LT&#10;JJidTbMbk/777kHw+Hjf6bo3lbhS40rLCiZRDII4s7rkXMH38W38AsJ5ZI2VZVLwRw7Wq+EgxUTb&#10;jr/oevC5CCHsElRQeF8nUrqsIIMusjVx4H5sY9AH2ORSN9iFcFPJaRzPpcGSQ0OBNb0WlF0OrVGw&#10;qLqdl6fj5/ZjtnW/7dPo3O5bpR4f+s0ShKfe38U397tWMI2fw9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DtTxQAAAN0AAAAPAAAAAAAAAAAAAAAAAJgCAABkcnMv&#10;ZG93bnJldi54bWxQSwUGAAAAAAQABAD1AAAAigMAAAAA&#10;" filled="f" strokecolor="black [3213]" strokeweight="1pt">
                        <v:textbox>
                          <w:txbxContent>
                            <w:p w14:paraId="79160D58" w14:textId="77777777" w:rsidR="00825859" w:rsidRDefault="00825859" w:rsidP="003747DC">
                              <w:pPr>
                                <w:spacing w:after="0" w:line="240" w:lineRule="auto"/>
                                <w:jc w:val="center"/>
                                <w:rPr>
                                  <w:sz w:val="16"/>
                                  <w:szCs w:val="16"/>
                                </w:rPr>
                              </w:pPr>
                              <w:r w:rsidRPr="00FE53A8">
                                <w:rPr>
                                  <w:sz w:val="16"/>
                                  <w:szCs w:val="16"/>
                                </w:rPr>
                                <w:t xml:space="preserve">Centrifuge 5 min at 5000 </w:t>
                              </w:r>
                            </w:p>
                            <w:p w14:paraId="5E0AE8A5" w14:textId="77777777" w:rsidR="00825859" w:rsidRPr="00FE53A8" w:rsidRDefault="00825859" w:rsidP="003747DC">
                              <w:pPr>
                                <w:spacing w:after="0" w:line="240" w:lineRule="auto"/>
                                <w:rPr>
                                  <w:sz w:val="16"/>
                                  <w:szCs w:val="16"/>
                                </w:rPr>
                              </w:pPr>
                              <w:proofErr w:type="gramStart"/>
                              <w:r w:rsidRPr="00FE53A8">
                                <w:rPr>
                                  <w:sz w:val="16"/>
                                  <w:szCs w:val="16"/>
                                </w:rPr>
                                <w:t>rpm</w:t>
                              </w:r>
                              <w:proofErr w:type="gramEnd"/>
                            </w:p>
                          </w:txbxContent>
                        </v:textbox>
                      </v:shape>
                    </v:group>
                    <v:shape id="Connecteur droit avec flèche 294" o:spid="_x0000_s1044" type="#_x0000_t32" style="position:absolute;left:9696;top:35276;width:105;height:4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NtscAAADdAAAADwAAAGRycy9kb3ducmV2LnhtbESP0WoCMRRE34X+Q7gFX6RmFZS6NYot&#10;an1QitoPuGxuN4ubm2WT1dWvbwTBx2FmzjDTeWtLcabaF44VDPoJCOLM6YJzBb/H1ds7CB+QNZaO&#10;ScGVPMxnL50pptpdeE/nQ8hFhLBPUYEJoUql9Jkhi77vKuLo/bnaYoiyzqWu8RLhtpTDJBlLiwXH&#10;BYMVfRnKTofGKgjft/X+s+m1i1tx2vwczWS5HeyU6r62iw8QgdrwDD/aG61gmIwmcH8Tn4C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Q22xwAAAN0AAAAPAAAAAAAA&#10;AAAAAAAAAKECAABkcnMvZG93bnJldi54bWxQSwUGAAAAAAQABAD5AAAAlQMAAAAA&#10;" strokecolor="black [3213]" strokeweight="1pt">
                      <v:stroke endarrow="open"/>
                    </v:shape>
                    <v:shape id="Text Box 61" o:spid="_x0000_s1045" type="#_x0000_t202" style="position:absolute;left:4460;top:71510;width:1136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96MUA&#10;AADdAAAADwAAAGRycy9kb3ducmV2LnhtbERPTWvCQBC9C/6HZQq9SN3UFmljNlKUQlERGkvB25Cd&#10;JsHsbMxuTPz37qHg8fG+k+VganGh1lWWFTxPIxDEudUVFwp+Dp9PbyCcR9ZYWyYFV3KwTMejBGNt&#10;e/6mS+YLEULYxaig9L6JpXR5SQbd1DbEgfuzrUEfYFtI3WIfwk0tZ1E0lwYrDg0lNrQqKT9lnVHw&#10;XvcbL38P+/Xude3O3cvk2G07pR4fho8FCE+Dv4v/3V9awSyah/3hTXgC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v3oxQAAAN0AAAAPAAAAAAAAAAAAAAAAAJgCAABkcnMv&#10;ZG93bnJldi54bWxQSwUGAAAAAAQABAD1AAAAigMAAAAA&#10;" filled="f" strokecolor="black [3213]" strokeweight="1pt">
                      <v:textbox>
                        <w:txbxContent>
                          <w:p w14:paraId="0A723731" w14:textId="77777777" w:rsidR="00825859" w:rsidRPr="00FE53A8" w:rsidRDefault="00825859" w:rsidP="003747DC">
                            <w:pPr>
                              <w:spacing w:after="0" w:line="240" w:lineRule="auto"/>
                              <w:jc w:val="center"/>
                              <w:rPr>
                                <w:sz w:val="16"/>
                                <w:szCs w:val="16"/>
                              </w:rPr>
                            </w:pPr>
                            <w:r w:rsidRPr="00FE53A8">
                              <w:rPr>
                                <w:sz w:val="16"/>
                                <w:szCs w:val="16"/>
                              </w:rPr>
                              <w:t>Clean-up</w:t>
                            </w:r>
                          </w:p>
                        </w:txbxContent>
                      </v:textbox>
                    </v:shape>
                  </v:group>
                  <v:shape id="Text Box 62" o:spid="_x0000_s1046" type="#_x0000_t202" style="position:absolute;left:1354;top:32987;width:12382;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Yc8cA&#10;AADdAAAADwAAAGRycy9kb3ducmV2LnhtbESPQWvCQBSE7wX/w/KEXoputCJtdBVRBGlFqErB2yP7&#10;TILZt2l2Y+K/dwuCx2FmvmGm89YU4kqVyy0rGPQjEMSJ1TmnCo6Hde8DhPPIGgvLpOBGDuazzssU&#10;Y20b/qHr3qciQNjFqCDzvoyldElGBl3flsTBO9vKoA+ySqWusAlwU8hhFI2lwZzDQoYlLTNKLvva&#10;KPgsmi8vfw+71Xa0cn/1+9up/q6Veu22iwkIT61/hh/tjVYwjMYD+H8Tn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GWHPHAAAA3QAAAA8AAAAAAAAAAAAAAAAAmAIAAGRy&#10;cy9kb3ducmV2LnhtbFBLBQYAAAAABAAEAPUAAACMAwAAAAA=&#10;" filled="f" strokecolor="black [3213]" strokeweight="1pt">
                    <v:textbox>
                      <w:txbxContent>
                        <w:p w14:paraId="78277C09" w14:textId="77777777" w:rsidR="00825859" w:rsidRPr="00FE53A8" w:rsidRDefault="00825859" w:rsidP="003747DC">
                          <w:pPr>
                            <w:spacing w:after="0" w:line="240" w:lineRule="auto"/>
                            <w:jc w:val="center"/>
                            <w:rPr>
                              <w:sz w:val="16"/>
                              <w:szCs w:val="16"/>
                            </w:rPr>
                          </w:pPr>
                          <w:r>
                            <w:rPr>
                              <w:sz w:val="16"/>
                              <w:szCs w:val="16"/>
                            </w:rPr>
                            <w:t>Separate organic phase</w:t>
                          </w:r>
                        </w:p>
                      </w:txbxContent>
                    </v:textbox>
                  </v:shape>
                  <v:shape id="Connecteur droit avec flèche 306" o:spid="_x0000_s1047" type="#_x0000_t32" style="position:absolute;left:7400;top:42055;width:34;height:3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J+0MQAAADdAAAADwAAAGRycy9kb3ducmV2LnhtbERPW2vCMBR+H+w/hDPwZWiygptUo6wD&#10;oS/u4kR8PDRnbbE5KUm09d8vD4M9fnz31Wa0nbiSD61jDU8zBYK4cqblWsPheztdgAgR2WDnmDTc&#10;KMBmfX+3wty4gb/ouo+1SCEcctTQxNjnUoaqIYth5nrixP04bzEm6GtpPA4p3HYyU+pZWmw5NTTY&#10;01tD1Xl/sRqKrFD95+nxo3w3fiiO5938Vu60njyMr0sQkcb4L/5zl0ZDpl7S3PQ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n7QxAAAAN0AAAAPAAAAAAAAAAAA&#10;AAAAAKECAABkcnMvZG93bnJldi54bWxQSwUGAAAAAAQABAD5AAAAkgMAAAAA&#10;" strokecolor="black [3213]" strokeweight="1pt">
                    <v:stroke endarrow="open"/>
                  </v:shape>
                  <v:shape id="Connecteur droit avec flèche 314" o:spid="_x0000_s1048" type="#_x0000_t32" style="position:absolute;left:7560;top:50435;width:5;height:32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7bS8cAAADdAAAADwAAAGRycy9kb3ducmV2LnhtbESPS2vDMBCE74X8B7GFXEoj1dCXGyXE&#10;hYIveTQtpcfF2tom1spISuz8+6hQ6HGYmW+Y+XK0nTiRD61jDXczBYK4cqblWsPnx9vtE4gQkQ12&#10;jknDmQIsF5OrOebGDfxOp32sRYJwyFFDE2OfSxmqhiyGmeuJk/fjvMWYpK+l8TgkuO1kptSDtNhy&#10;Wmiwp9eGqsP+aDUUWaH63ffNttwYPxRfh/X9uVxrPb0eVy8gIo3xP/zXLo2GTD0+w++b9ATk4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zttLxwAAAN0AAAAPAAAAAAAA&#10;AAAAAAAAAKECAABkcnMvZG93bnJldi54bWxQSwUGAAAAAAQABAD5AAAAlQMAAAAA&#10;" strokecolor="black [3213]" strokeweight="1pt">
                    <v:stroke endarrow="open"/>
                  </v:shape>
                  <v:shape id="Text Box 65" o:spid="_x0000_s1049" type="#_x0000_t202" style="position:absolute;left:-855;top:53676;width:20148;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AxcMA&#10;AADcAAAADwAAAGRycy9kb3ducmV2LnhtbERPTWvCQBC9C/6HZQQvRTfaIja6iiiF0oqgFsHbkB2T&#10;YHY2Zjcm/nv3UPD4eN/zZWsKcafK5ZYVjIYRCOLE6pxTBX/Hr8EUhPPIGgvLpOBBDpaLbmeOsbYN&#10;7+l+8KkIIexiVJB5X8ZSuiQjg25oS+LAXWxl0AdYpVJX2IRwU8hxFE2kwZxDQ4YlrTNKrofaKPgs&#10;mh8vT8fdZvuxcbf6/e1c/9ZK9XvtagbCU+tf4n/3t1Ywnoa14Uw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AAxcMAAADcAAAADwAAAAAAAAAAAAAAAACYAgAAZHJzL2Rv&#10;d25yZXYueG1sUEsFBgAAAAAEAAQA9QAAAIgDAAAAAA==&#10;" filled="f" strokecolor="black [3213]" strokeweight="1pt">
                    <v:textbox>
                      <w:txbxContent>
                        <w:p w14:paraId="0EA24C8A" w14:textId="77777777" w:rsidR="00825859" w:rsidRPr="00FE53A8" w:rsidRDefault="00825859" w:rsidP="003747DC">
                          <w:pPr>
                            <w:spacing w:after="0" w:line="240" w:lineRule="auto"/>
                            <w:jc w:val="center"/>
                            <w:rPr>
                              <w:sz w:val="16"/>
                              <w:szCs w:val="16"/>
                            </w:rPr>
                          </w:pPr>
                          <w:r>
                            <w:rPr>
                              <w:sz w:val="16"/>
                              <w:szCs w:val="16"/>
                            </w:rPr>
                            <w:t xml:space="preserve">Dry over </w:t>
                          </w:r>
                          <w:r w:rsidRPr="00FE53A8">
                            <w:rPr>
                              <w:sz w:val="16"/>
                              <w:szCs w:val="16"/>
                            </w:rPr>
                            <w:t>anhydrous MgSO</w:t>
                          </w:r>
                          <w:r w:rsidRPr="00FE53A8">
                            <w:rPr>
                              <w:sz w:val="16"/>
                              <w:szCs w:val="16"/>
                              <w:vertAlign w:val="subscript"/>
                            </w:rPr>
                            <w:t>4</w:t>
                          </w:r>
                        </w:p>
                      </w:txbxContent>
                    </v:textbox>
                  </v:shape>
                  <v:shape id="Connecteur droit avec flèche 316" o:spid="_x0000_s1050" type="#_x0000_t32" style="position:absolute;left:7431;top:35435;width:114;height:29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kJJMYAAADcAAAADwAAAGRycy9kb3ducmV2LnhtbESPQWvCQBSE74X+h+UVeim6MdCiqasY&#10;QchF26qIx0f2NQlm34bdrYn/visUehxm5htmvhxMK67kfGNZwWScgCAurW64UnA8bEZTED4ga2wt&#10;k4IbeVguHh/mmGnb8xdd96ESEcI+QwV1CF0mpS9rMujHtiOO3rd1BkOUrpLaYR/hppVpkrxJgw3H&#10;hRo7WtdUXvY/RkGe5kn3eX75KHba9fnpsn29FVulnp+G1TuIQEP4D/+1C60gnc7gfi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5CSTGAAAA3AAAAA8AAAAAAAAA&#10;AAAAAAAAoQIAAGRycy9kb3ducmV2LnhtbFBLBQYAAAAABAAEAPkAAACUAwAAAAA=&#10;" strokecolor="black [3213]" strokeweight="1pt">
                    <v:stroke endarrow="open"/>
                  </v:shape>
                  <v:shape id="Text Box 67" o:spid="_x0000_s1051" type="#_x0000_t202" style="position:absolute;left:-426;top:38388;width:19348;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HsQA&#10;AADcAAAADwAAAGRycy9kb3ducmV2LnhtbERPTWvCQBC9C/0PyxS8lLrRimh0laIUShXBWARvQ3ZM&#10;QrOzMbsx8d+7h4LHx/terDpTihvVrrCsYDiIQBCnVhecKfg9fr1PQTiPrLG0TAru5GC1fOktMNa2&#10;5QPdEp+JEMIuRgW591UspUtzMugGtiIO3MXWBn2AdSZ1jW0IN6UcRdFEGiw4NORY0Tqn9C9pjIJZ&#10;2f54eTruN7vxxl2bj7dzs22U6r92n3MQnjr/FP+7v7WC0SzMD2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mh7EAAAA3AAAAA8AAAAAAAAAAAAAAAAAmAIAAGRycy9k&#10;b3ducmV2LnhtbFBLBQYAAAAABAAEAPUAAACJAwAAAAA=&#10;" filled="f" strokecolor="black [3213]" strokeweight="1pt">
                    <v:textbox>
                      <w:txbxContent>
                        <w:p w14:paraId="6FACAA66" w14:textId="77777777" w:rsidR="00825859" w:rsidRPr="00E0202D" w:rsidRDefault="00825859" w:rsidP="003747DC">
                          <w:pPr>
                            <w:spacing w:after="0" w:line="240" w:lineRule="auto"/>
                            <w:jc w:val="center"/>
                            <w:rPr>
                              <w:sz w:val="16"/>
                              <w:szCs w:val="16"/>
                            </w:rPr>
                          </w:pPr>
                          <w:r>
                            <w:rPr>
                              <w:sz w:val="16"/>
                              <w:szCs w:val="16"/>
                            </w:rPr>
                            <w:t>Pre-concentration by solvent evaporation to “last drop” (≤ 0.5 mL) under N</w:t>
                          </w:r>
                          <w:r w:rsidRPr="00E0202D">
                            <w:rPr>
                              <w:sz w:val="16"/>
                              <w:szCs w:val="16"/>
                              <w:vertAlign w:val="subscript"/>
                            </w:rPr>
                            <w:t>2</w:t>
                          </w:r>
                          <w:r>
                            <w:rPr>
                              <w:sz w:val="16"/>
                              <w:szCs w:val="16"/>
                            </w:rPr>
                            <w:t xml:space="preserve"> stream</w:t>
                          </w:r>
                        </w:p>
                      </w:txbxContent>
                    </v:textbox>
                  </v:shape>
                  <v:shape id="Connecteur droit avec flèche 318" o:spid="_x0000_s1052" type="#_x0000_t32" style="position:absolute;left:7564;top:55968;width:0;height:3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8YAAADcAAAADwAAAGRycy9kb3ducmV2LnhtbESP3YrCMBSE7wXfIRzBG1nTeiFrNYou&#10;6+rFyuLPAxyaY1NsTkoTtevTbxYEL4eZ+YaZLVpbiRs1vnSsIB0mIIhzp0suFJyO67d3ED4ga6wc&#10;k4Jf8rCYdzszzLS7855uh1CICGGfoQITQp1J6XNDFv3Q1cTRO7vGYoiyKaRu8B7htpKjJBlLiyXH&#10;BYM1fRjKL4erVRA2j6/96jpol4/ysv05msnnd7pTqt9rl1MQgdrwCj/bW61gNEnh/0w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fqfGAAAA3AAAAA8AAAAAAAAA&#10;AAAAAAAAoQIAAGRycy9kb3ducmV2LnhtbFBLBQYAAAAABAAEAPkAAACUAwAAAAA=&#10;" strokecolor="black [3213]" strokeweight="1pt">
                    <v:stroke endarrow="open"/>
                  </v:shape>
                </v:group>
              </w:pict>
            </mc:Fallback>
          </mc:AlternateContent>
        </w:r>
      </w:ins>
    </w:p>
    <w:p w14:paraId="0F0932F5" w14:textId="1DD4BCC4" w:rsidR="003747DC" w:rsidRDefault="00FD7B65" w:rsidP="003747DC">
      <w:pPr>
        <w:rPr>
          <w:ins w:id="142" w:author="wisselmann" w:date="2016-04-11T11:19:00Z"/>
        </w:rPr>
      </w:pPr>
      <w:ins w:id="143" w:author="wisselmann" w:date="2016-04-11T11:19:00Z">
        <w:r>
          <w:rPr>
            <w:noProof/>
            <w:lang w:val="fr-FR" w:eastAsia="fr-FR"/>
          </w:rPr>
          <mc:AlternateContent>
            <mc:Choice Requires="wpg">
              <w:drawing>
                <wp:anchor distT="0" distB="0" distL="114300" distR="114300" simplePos="0" relativeHeight="251682816" behindDoc="0" locked="0" layoutInCell="1" allowOverlap="1" wp14:anchorId="171D3995" wp14:editId="26622290">
                  <wp:simplePos x="0" y="0"/>
                  <wp:positionH relativeFrom="column">
                    <wp:posOffset>3996055</wp:posOffset>
                  </wp:positionH>
                  <wp:positionV relativeFrom="paragraph">
                    <wp:posOffset>49530</wp:posOffset>
                  </wp:positionV>
                  <wp:extent cx="2165350" cy="2437765"/>
                  <wp:effectExtent l="14605" t="11430" r="1270" b="8255"/>
                  <wp:wrapNone/>
                  <wp:docPr id="8" name="Groupe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0" cy="2437765"/>
                            <a:chOff x="-48" y="0"/>
                            <a:chExt cx="27086" cy="24547"/>
                          </a:xfrm>
                        </wpg:grpSpPr>
                        <wps:wsp>
                          <wps:cNvPr id="9" name="Text Box 36"/>
                          <wps:cNvSpPr txBox="1">
                            <a:spLocks noChangeArrowheads="1"/>
                          </wps:cNvSpPr>
                          <wps:spPr bwMode="auto">
                            <a:xfrm>
                              <a:off x="2176" y="0"/>
                              <a:ext cx="13062" cy="259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4CB1A36" w14:textId="77C17C91" w:rsidR="00825859" w:rsidRPr="00137732" w:rsidRDefault="00825859" w:rsidP="003747DC">
                                <w:pPr>
                                  <w:spacing w:after="0" w:line="240" w:lineRule="auto"/>
                                  <w:jc w:val="center"/>
                                  <w:rPr>
                                    <w:sz w:val="16"/>
                                    <w:szCs w:val="16"/>
                                  </w:rPr>
                                </w:pPr>
                                <w:r>
                                  <w:rPr>
                                    <w:sz w:val="16"/>
                                    <w:szCs w:val="16"/>
                                  </w:rPr>
                                  <w:t>1</w:t>
                                </w:r>
                                <w:r w:rsidRPr="00137732">
                                  <w:rPr>
                                    <w:sz w:val="16"/>
                                    <w:szCs w:val="16"/>
                                  </w:rPr>
                                  <w:t xml:space="preserve">mL of soil extract </w:t>
                                </w:r>
                              </w:p>
                            </w:txbxContent>
                          </wps:txbx>
                          <wps:bodyPr rot="0" vert="horz" wrap="square" lIns="91440" tIns="45720" rIns="91440" bIns="45720" anchor="t" anchorCtr="0" upright="1">
                            <a:noAutofit/>
                          </wps:bodyPr>
                        </wps:wsp>
                        <wps:wsp>
                          <wps:cNvPr id="12" name="Connecteur droit avec flèche 27"/>
                          <wps:cNvCnPr>
                            <a:cxnSpLocks noChangeShapeType="1"/>
                          </wps:cNvCnPr>
                          <wps:spPr bwMode="auto">
                            <a:xfrm>
                              <a:off x="8611" y="2612"/>
                              <a:ext cx="89" cy="5245"/>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 name="Text Box 38"/>
                          <wps:cNvSpPr txBox="1">
                            <a:spLocks noChangeArrowheads="1"/>
                          </wps:cNvSpPr>
                          <wps:spPr bwMode="auto">
                            <a:xfrm>
                              <a:off x="8700" y="2756"/>
                              <a:ext cx="18338"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8B2C" w14:textId="2BA3F89D" w:rsidR="00825859" w:rsidRPr="00137732" w:rsidRDefault="00825859" w:rsidP="003747DC">
                                <w:pPr>
                                  <w:spacing w:after="0" w:line="240" w:lineRule="auto"/>
                                  <w:rPr>
                                    <w:sz w:val="16"/>
                                    <w:szCs w:val="16"/>
                                  </w:rPr>
                                </w:pPr>
                                <w:r w:rsidRPr="00137732">
                                  <w:rPr>
                                    <w:sz w:val="16"/>
                                    <w:szCs w:val="16"/>
                                  </w:rPr>
                                  <w:t xml:space="preserve">+ </w:t>
                                </w:r>
                                <w:r>
                                  <w:rPr>
                                    <w:sz w:val="16"/>
                                    <w:szCs w:val="16"/>
                                  </w:rPr>
                                  <w:t>25</w:t>
                                </w:r>
                                <w:r w:rsidRPr="00137732">
                                  <w:rPr>
                                    <w:sz w:val="16"/>
                                    <w:szCs w:val="16"/>
                                  </w:rPr>
                                  <w:t xml:space="preserve"> mg PSA</w:t>
                                </w:r>
                                <w:r>
                                  <w:rPr>
                                    <w:sz w:val="16"/>
                                    <w:szCs w:val="16"/>
                                  </w:rPr>
                                  <w:t xml:space="preserve"> (/1 mL extract or 1 mg soil equivalent)</w:t>
                                </w:r>
                              </w:p>
                              <w:p w14:paraId="3BD2E0B7" w14:textId="05E4B8D1" w:rsidR="00825859" w:rsidRPr="00137732" w:rsidRDefault="00825859" w:rsidP="003747DC">
                                <w:pPr>
                                  <w:spacing w:after="0" w:line="240" w:lineRule="auto"/>
                                  <w:rPr>
                                    <w:sz w:val="16"/>
                                    <w:szCs w:val="16"/>
                                  </w:rPr>
                                </w:pPr>
                                <w:r w:rsidRPr="00137732">
                                  <w:rPr>
                                    <w:sz w:val="16"/>
                                    <w:szCs w:val="16"/>
                                  </w:rPr>
                                  <w:t xml:space="preserve">+ </w:t>
                                </w:r>
                                <w:r>
                                  <w:rPr>
                                    <w:sz w:val="16"/>
                                    <w:szCs w:val="16"/>
                                  </w:rPr>
                                  <w:t>150</w:t>
                                </w:r>
                                <w:r w:rsidRPr="00137732">
                                  <w:rPr>
                                    <w:sz w:val="16"/>
                                    <w:szCs w:val="16"/>
                                  </w:rPr>
                                  <w:t xml:space="preserve"> mg anhydrous MgSO</w:t>
                                </w:r>
                                <w:r w:rsidRPr="00563866">
                                  <w:rPr>
                                    <w:sz w:val="16"/>
                                    <w:szCs w:val="16"/>
                                    <w:vertAlign w:val="subscript"/>
                                  </w:rPr>
                                  <w:t>4</w:t>
                                </w:r>
                              </w:p>
                            </w:txbxContent>
                          </wps:txbx>
                          <wps:bodyPr rot="0" vert="horz" wrap="square" lIns="91440" tIns="45720" rIns="91440" bIns="45720" anchor="t" anchorCtr="0" upright="1">
                            <a:noAutofit/>
                          </wps:bodyPr>
                        </wps:wsp>
                        <wps:wsp>
                          <wps:cNvPr id="21" name="Text Box 39"/>
                          <wps:cNvSpPr txBox="1">
                            <a:spLocks noChangeArrowheads="1"/>
                          </wps:cNvSpPr>
                          <wps:spPr bwMode="auto">
                            <a:xfrm>
                              <a:off x="3917" y="7836"/>
                              <a:ext cx="9532" cy="2591"/>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9897B0D" w14:textId="77777777" w:rsidR="00825859" w:rsidRPr="00137732" w:rsidRDefault="00825859" w:rsidP="003747DC">
                                <w:pPr>
                                  <w:spacing w:after="0" w:line="240" w:lineRule="auto"/>
                                  <w:jc w:val="center"/>
                                  <w:rPr>
                                    <w:sz w:val="16"/>
                                    <w:szCs w:val="16"/>
                                  </w:rPr>
                                </w:pPr>
                                <w:r w:rsidRPr="00137732">
                                  <w:rPr>
                                    <w:sz w:val="16"/>
                                    <w:szCs w:val="16"/>
                                  </w:rPr>
                                  <w:t>Vortex 30 s</w:t>
                                </w:r>
                              </w:p>
                            </w:txbxContent>
                          </wps:txbx>
                          <wps:bodyPr rot="0" vert="horz" wrap="square" lIns="91440" tIns="45720" rIns="91440" bIns="45720" anchor="t" anchorCtr="0" upright="1">
                            <a:noAutofit/>
                          </wps:bodyPr>
                        </wps:wsp>
                        <wps:wsp>
                          <wps:cNvPr id="23" name="Connecteur droit avec flèche 30"/>
                          <wps:cNvCnPr>
                            <a:cxnSpLocks noChangeShapeType="1"/>
                          </wps:cNvCnPr>
                          <wps:spPr bwMode="auto">
                            <a:xfrm>
                              <a:off x="8756" y="10450"/>
                              <a:ext cx="45" cy="4546"/>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4" name="Connecteur droit avec flèche 289"/>
                          <wps:cNvCnPr>
                            <a:cxnSpLocks noChangeShapeType="1"/>
                          </wps:cNvCnPr>
                          <wps:spPr bwMode="auto">
                            <a:xfrm>
                              <a:off x="8708" y="17707"/>
                              <a:ext cx="45" cy="4547"/>
                            </a:xfrm>
                            <a:prstGeom prst="straightConnector1">
                              <a:avLst/>
                            </a:prstGeom>
                            <a:noFill/>
                            <a:ln w="12700">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26" name="Text Box 42"/>
                          <wps:cNvSpPr txBox="1">
                            <a:spLocks noChangeArrowheads="1"/>
                          </wps:cNvSpPr>
                          <wps:spPr bwMode="auto">
                            <a:xfrm>
                              <a:off x="3002" y="22297"/>
                              <a:ext cx="12233" cy="22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13AEFA1" w14:textId="75BA003E" w:rsidR="00825859" w:rsidRPr="00060DF1" w:rsidRDefault="00825859" w:rsidP="00060DF1">
                                <w:pPr>
                                  <w:spacing w:after="0" w:line="240" w:lineRule="auto"/>
                                  <w:jc w:val="center"/>
                                  <w:rPr>
                                    <w:sz w:val="16"/>
                                    <w:szCs w:val="16"/>
                                    <w:highlight w:val="cyan"/>
                                  </w:rPr>
                                </w:pPr>
                                <w:r>
                                  <w:rPr>
                                    <w:sz w:val="16"/>
                                    <w:szCs w:val="16"/>
                                    <w:highlight w:val="cyan"/>
                                  </w:rPr>
                                  <w:t>1</w:t>
                                </w:r>
                                <w:r w:rsidRPr="00D47821">
                                  <w:rPr>
                                    <w:sz w:val="16"/>
                                    <w:szCs w:val="16"/>
                                    <w:highlight w:val="cyan"/>
                                  </w:rPr>
                                  <w:t xml:space="preserve"> mL</w:t>
                                </w:r>
                                <w:r>
                                  <w:rPr>
                                    <w:sz w:val="16"/>
                                    <w:szCs w:val="16"/>
                                  </w:rPr>
                                  <w:t xml:space="preserve"> for analyses</w:t>
                                </w:r>
                              </w:p>
                            </w:txbxContent>
                          </wps:txbx>
                          <wps:bodyPr rot="0" vert="horz" wrap="square" lIns="91440" tIns="45720" rIns="91440" bIns="45720" anchor="t" anchorCtr="0" upright="1">
                            <a:spAutoFit/>
                          </wps:bodyPr>
                        </wps:wsp>
                        <wps:wsp>
                          <wps:cNvPr id="27" name="Text Box 43"/>
                          <wps:cNvSpPr txBox="1">
                            <a:spLocks noChangeArrowheads="1"/>
                          </wps:cNvSpPr>
                          <wps:spPr bwMode="auto">
                            <a:xfrm>
                              <a:off x="-48" y="15115"/>
                              <a:ext cx="18399" cy="2591"/>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A499BA4" w14:textId="77777777" w:rsidR="00825859" w:rsidRPr="00137732" w:rsidRDefault="00825859" w:rsidP="003747DC">
                                <w:pPr>
                                  <w:spacing w:after="0" w:line="240" w:lineRule="auto"/>
                                  <w:jc w:val="center"/>
                                  <w:rPr>
                                    <w:sz w:val="16"/>
                                    <w:szCs w:val="16"/>
                                  </w:rPr>
                                </w:pPr>
                                <w:r w:rsidRPr="00137732">
                                  <w:rPr>
                                    <w:sz w:val="16"/>
                                    <w:szCs w:val="16"/>
                                  </w:rPr>
                                  <w:t xml:space="preserve">Centrifuge 1 min at </w:t>
                                </w:r>
                                <w:r>
                                  <w:rPr>
                                    <w:sz w:val="16"/>
                                    <w:szCs w:val="16"/>
                                  </w:rPr>
                                  <w:t>5</w:t>
                                </w:r>
                                <w:r w:rsidRPr="00137732">
                                  <w:rPr>
                                    <w:sz w:val="16"/>
                                    <w:szCs w:val="16"/>
                                  </w:rPr>
                                  <w:t>000 rpm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e 25" o:spid="_x0000_s1053" style="position:absolute;margin-left:314.65pt;margin-top:3.9pt;width:170.5pt;height:191.95pt;z-index:251682816;mso-position-horizontal-relative:text;mso-position-vertical-relative:text;mso-width-relative:margin;mso-height-relative:margin" coordorigin="-48" coordsize="27086,2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">
                  <v:shape id="Text Box 36" o:spid="_x0000_s1054" type="#_x0000_t202" style="position:absolute;left:2176;width:13062;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vT8QA&#10;AADaAAAADwAAAGRycy9kb3ducmV2LnhtbESP3WrCQBSE7wu+w3KE3hTdqEU0uoooBaml4A+Cd4fs&#10;MQlmz8bsxqRv7xYKvRxmvhlmvmxNIR5UudyygkE/AkGcWJ1zquB0/OhNQDiPrLGwTAp+yMFy0XmZ&#10;Y6xtw3t6HHwqQgm7GBVk3pexlC7JyKDr25I4eFdbGfRBVqnUFTah3BRyGEVjaTDnsJBhSeuMktuh&#10;NgqmRfPp5fn4vfl637h7PXq71Ltaqdduu5qB8NT6//AfvdWBg98r4Qb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5b0/EAAAA2gAAAA8AAAAAAAAAAAAAAAAAmAIAAGRycy9k&#10;b3ducmV2LnhtbFBLBQYAAAAABAAEAPUAAACJAwAAAAA=&#10;" filled="f" strokecolor="black [3213]" strokeweight="1pt">
                    <v:textbox>
                      <w:txbxContent>
                        <w:p w14:paraId="24CB1A36" w14:textId="77C17C91" w:rsidR="00825859" w:rsidRPr="00137732" w:rsidRDefault="00825859" w:rsidP="003747DC">
                          <w:pPr>
                            <w:spacing w:after="0" w:line="240" w:lineRule="auto"/>
                            <w:jc w:val="center"/>
                            <w:rPr>
                              <w:sz w:val="16"/>
                              <w:szCs w:val="16"/>
                            </w:rPr>
                          </w:pPr>
                          <w:r>
                            <w:rPr>
                              <w:sz w:val="16"/>
                              <w:szCs w:val="16"/>
                            </w:rPr>
                            <w:t>1</w:t>
                          </w:r>
                          <w:r w:rsidRPr="00137732">
                            <w:rPr>
                              <w:sz w:val="16"/>
                              <w:szCs w:val="16"/>
                            </w:rPr>
                            <w:t xml:space="preserve">mL of soil extract </w:t>
                          </w:r>
                        </w:p>
                      </w:txbxContent>
                    </v:textbox>
                  </v:shape>
                  <v:shape id="Connecteur droit avec flèche 27" o:spid="_x0000_s1055" type="#_x0000_t32" style="position:absolute;left:8611;top:2612;width:89;height:52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iJ8IAAADbAAAADwAAAGRycy9kb3ducmV2LnhtbERPzYrCMBC+C/sOYYS9LJrqQbQaxRVX&#10;PSjizwMMzdgUm0lpolaffrOw4G0+vt+ZzBpbijvVvnCsoNdNQBBnThecKziffjpDED4gaywdk4In&#10;eZhNP1oTTLV78IHux5CLGMI+RQUmhCqV0meGLPquq4gjd3G1xRBhnUtd4yOG21L2k2QgLRYcGwxW&#10;tDCUXY83qyCsX6vD9+2rmb+K62Z/MqPltrdT6rPdzMcgAjXhLf53b3Sc34e/X+IBcvo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9iJ8IAAADbAAAADwAAAAAAAAAAAAAA&#10;AAChAgAAZHJzL2Rvd25yZXYueG1sUEsFBgAAAAAEAAQA+QAAAJADAAAAAA==&#10;" strokecolor="black [3213]" strokeweight="1pt">
                    <v:stroke endarrow="open"/>
                  </v:shape>
                  <v:shape id="Text Box 38" o:spid="_x0000_s1056" type="#_x0000_t202" style="position:absolute;left:8700;top:2756;width:18338;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46E78B2C" w14:textId="2BA3F89D" w:rsidR="00825859" w:rsidRPr="00137732" w:rsidRDefault="00825859" w:rsidP="003747DC">
                          <w:pPr>
                            <w:spacing w:after="0" w:line="240" w:lineRule="auto"/>
                            <w:rPr>
                              <w:sz w:val="16"/>
                              <w:szCs w:val="16"/>
                            </w:rPr>
                          </w:pPr>
                          <w:r w:rsidRPr="00137732">
                            <w:rPr>
                              <w:sz w:val="16"/>
                              <w:szCs w:val="16"/>
                            </w:rPr>
                            <w:t xml:space="preserve">+ </w:t>
                          </w:r>
                          <w:r>
                            <w:rPr>
                              <w:sz w:val="16"/>
                              <w:szCs w:val="16"/>
                            </w:rPr>
                            <w:t>25</w:t>
                          </w:r>
                          <w:r w:rsidRPr="00137732">
                            <w:rPr>
                              <w:sz w:val="16"/>
                              <w:szCs w:val="16"/>
                            </w:rPr>
                            <w:t xml:space="preserve"> mg PSA</w:t>
                          </w:r>
                          <w:r>
                            <w:rPr>
                              <w:sz w:val="16"/>
                              <w:szCs w:val="16"/>
                            </w:rPr>
                            <w:t xml:space="preserve"> (/1 mL extract or 1 mg soil equivalent)</w:t>
                          </w:r>
                        </w:p>
                        <w:p w14:paraId="3BD2E0B7" w14:textId="05E4B8D1" w:rsidR="00825859" w:rsidRPr="00137732" w:rsidRDefault="00825859" w:rsidP="003747DC">
                          <w:pPr>
                            <w:spacing w:after="0" w:line="240" w:lineRule="auto"/>
                            <w:rPr>
                              <w:sz w:val="16"/>
                              <w:szCs w:val="16"/>
                            </w:rPr>
                          </w:pPr>
                          <w:r w:rsidRPr="00137732">
                            <w:rPr>
                              <w:sz w:val="16"/>
                              <w:szCs w:val="16"/>
                            </w:rPr>
                            <w:t xml:space="preserve">+ </w:t>
                          </w:r>
                          <w:r>
                            <w:rPr>
                              <w:sz w:val="16"/>
                              <w:szCs w:val="16"/>
                            </w:rPr>
                            <w:t>150</w:t>
                          </w:r>
                          <w:r w:rsidRPr="00137732">
                            <w:rPr>
                              <w:sz w:val="16"/>
                              <w:szCs w:val="16"/>
                            </w:rPr>
                            <w:t xml:space="preserve"> mg anhydrous MgSO</w:t>
                          </w:r>
                          <w:r w:rsidRPr="00563866">
                            <w:rPr>
                              <w:sz w:val="16"/>
                              <w:szCs w:val="16"/>
                              <w:vertAlign w:val="subscript"/>
                            </w:rPr>
                            <w:t>4</w:t>
                          </w:r>
                        </w:p>
                      </w:txbxContent>
                    </v:textbox>
                  </v:shape>
                  <v:shape id="Text Box 39" o:spid="_x0000_s1057" type="#_x0000_t202" style="position:absolute;left:3917;top:7836;width:9532;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drsYA&#10;AADbAAAADwAAAGRycy9kb3ducmV2LnhtbESP3WrCQBSE7wu+w3IEb4putEU0uopUhFJF8AfBu0P2&#10;mASzZ9PsxqRv7xYKvRxm5htmvmxNIR5UudyyguEgAkGcWJ1zquB82vQnIJxH1lhYJgU/5GC56LzM&#10;Mda24QM9jj4VAcIuRgWZ92UspUsyMugGtiQO3s1WBn2QVSp1hU2Am0KOomgsDeYcFjIs6SOj5H6s&#10;jYJp0Xx5eTnt17v3tfuu316v9bZWqtdtVzMQnlr/H/5rf2oFoyH8fgk/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UdrsYAAADbAAAADwAAAAAAAAAAAAAAAACYAgAAZHJz&#10;L2Rvd25yZXYueG1sUEsFBgAAAAAEAAQA9QAAAIsDAAAAAA==&#10;" filled="f" strokecolor="black [3213]" strokeweight="1pt">
                    <v:textbox>
                      <w:txbxContent>
                        <w:p w14:paraId="39897B0D" w14:textId="77777777" w:rsidR="00825859" w:rsidRPr="00137732" w:rsidRDefault="00825859" w:rsidP="003747DC">
                          <w:pPr>
                            <w:spacing w:after="0" w:line="240" w:lineRule="auto"/>
                            <w:jc w:val="center"/>
                            <w:rPr>
                              <w:sz w:val="16"/>
                              <w:szCs w:val="16"/>
                            </w:rPr>
                          </w:pPr>
                          <w:r w:rsidRPr="00137732">
                            <w:rPr>
                              <w:sz w:val="16"/>
                              <w:szCs w:val="16"/>
                            </w:rPr>
                            <w:t>Vortex 30 s</w:t>
                          </w:r>
                        </w:p>
                      </w:txbxContent>
                    </v:textbox>
                  </v:shape>
                  <v:shape id="Connecteur droit avec flèche 30" o:spid="_x0000_s1058" type="#_x0000_t32" style="position:absolute;left:8756;top:10450;width:45;height:45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8NAcYAAADbAAAADwAAAGRycy9kb3ducmV2LnhtbESP3WoCMRSE7wXfIRyhN0WzWhC7NYpK&#10;W71Qij8PcNicbhY3J8smq1uf3ggFL4eZ+YaZzltbigvVvnCsYDhIQBBnThecKzgdv/oTED4gaywd&#10;k4I/8jCfdTtTTLW78p4uh5CLCGGfogITQpVK6TNDFv3AVcTR+3W1xRBlnUtd4zXCbSlHSTKWFguO&#10;CwYrWhnKzofGKgjr2/d+2by2i1tx3vwczfvndrhT6qXXLj5ABGrDM/zf3mgFozd4fIk/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DQHGAAAA2wAAAA8AAAAAAAAA&#10;AAAAAAAAoQIAAGRycy9kb3ducmV2LnhtbFBLBQYAAAAABAAEAPkAAACUAwAAAAA=&#10;" strokecolor="black [3213]" strokeweight="1pt">
                    <v:stroke endarrow="open"/>
                  </v:shape>
                  <v:shape id="Connecteur droit avec flèche 289" o:spid="_x0000_s1059" type="#_x0000_t32" style="position:absolute;left:8708;top:17707;width:45;height:45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VdcYAAADbAAAADwAAAGRycy9kb3ducmV2LnhtbESP3WoCMRSE7wXfIRyhN0WzShG7NYpK&#10;W71Qij8PcNicbhY3J8smq1uf3ggFL4eZ+YaZzltbigvVvnCsYDhIQBBnThecKzgdv/oTED4gaywd&#10;k4I/8jCfdTtTTLW78p4uh5CLCGGfogITQpVK6TNDFv3AVcTR+3W1xRBlnUtd4zXCbSlHSTKWFguO&#10;CwYrWhnKzofGKgjr2/d+2by2i1tx3vwczfvndrhT6qXXLj5ABGrDM/zf3mgFozd4fIk/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2lXXGAAAA2wAAAA8AAAAAAAAA&#10;AAAAAAAAoQIAAGRycy9kb3ducmV2LnhtbFBLBQYAAAAABAAEAPkAAACUAwAAAAA=&#10;" strokecolor="black [3213]" strokeweight="1pt">
                    <v:stroke endarrow="open"/>
                  </v:shape>
                  <v:shape id="Text Box 42" o:spid="_x0000_s1060" type="#_x0000_t202" style="position:absolute;left:3002;top:22297;width:12233;height:2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Q0cQA&#10;AADbAAAADwAAAGRycy9kb3ducmV2LnhtbESPT4vCMBTE78J+h/AWvGm6HopUoyyirKIHrfvn+mie&#10;TdnmpTZRu99+Iwgeh5n5DTOdd7YWV2p95VjB2zABQVw4XXGp4PO4GoxB+ICssXZMCv7Iw3z20pti&#10;pt2ND3TNQykihH2GCkwITSalLwxZ9EPXEEfv5FqLIcq2lLrFW4TbWo6SJJUWK44LBhtaGCp+84tV&#10;sNl/bE26bKjcnfOv1Wlp08XPt1L91+59AiJQF57hR3utFYxSuH+JP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8UNHEAAAA2wAAAA8AAAAAAAAAAAAAAAAAmAIAAGRycy9k&#10;b3ducmV2LnhtbFBLBQYAAAAABAAEAPUAAACJAwAAAAA=&#10;" filled="f" strokecolor="black [3213]" strokeweight="1pt">
                    <v:textbox style="mso-fit-shape-to-text:t">
                      <w:txbxContent>
                        <w:p w14:paraId="113AEFA1" w14:textId="75BA003E" w:rsidR="00825859" w:rsidRPr="00060DF1" w:rsidRDefault="00825859" w:rsidP="00060DF1">
                          <w:pPr>
                            <w:spacing w:after="0" w:line="240" w:lineRule="auto"/>
                            <w:jc w:val="center"/>
                            <w:rPr>
                              <w:sz w:val="16"/>
                              <w:szCs w:val="16"/>
                              <w:highlight w:val="cyan"/>
                            </w:rPr>
                          </w:pPr>
                          <w:r>
                            <w:rPr>
                              <w:sz w:val="16"/>
                              <w:szCs w:val="16"/>
                              <w:highlight w:val="cyan"/>
                            </w:rPr>
                            <w:t>1</w:t>
                          </w:r>
                          <w:r w:rsidRPr="00D47821">
                            <w:rPr>
                              <w:sz w:val="16"/>
                              <w:szCs w:val="16"/>
                              <w:highlight w:val="cyan"/>
                            </w:rPr>
                            <w:t xml:space="preserve"> mL</w:t>
                          </w:r>
                          <w:r>
                            <w:rPr>
                              <w:sz w:val="16"/>
                              <w:szCs w:val="16"/>
                            </w:rPr>
                            <w:t xml:space="preserve"> for analyses</w:t>
                          </w:r>
                        </w:p>
                      </w:txbxContent>
                    </v:textbox>
                  </v:shape>
                  <v:shape id="Text Box 43" o:spid="_x0000_s1061" type="#_x0000_t202" style="position:absolute;left:-48;top:15115;width:1839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gQcYA&#10;AADbAAAADwAAAGRycy9kb3ducmV2LnhtbESPQWvCQBSE70L/w/IKvUjd1Epbo6tIpSAqhcZS8PbI&#10;PpPQ7NuY3Zj4711B8DjMzDfMdN6ZUpyodoVlBS+DCARxanXBmYLf3dfzBwjnkTWWlknBmRzMZw+9&#10;KcbatvxDp8RnIkDYxagg976KpXRpTgbdwFbEwTvY2qAPss6krrENcFPKYRS9SYMFh4UcK/rMKf1P&#10;GqNgXLZrL/9238vtaOmOzWt/32wapZ4eu8UEhKfO38O39korGL7D9Uv4AX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AgQcYAAADbAAAADwAAAAAAAAAAAAAAAACYAgAAZHJz&#10;L2Rvd25yZXYueG1sUEsFBgAAAAAEAAQA9QAAAIsDAAAAAA==&#10;" filled="f" strokecolor="black [3213]" strokeweight="1pt">
                    <v:textbox>
                      <w:txbxContent>
                        <w:p w14:paraId="4A499BA4" w14:textId="77777777" w:rsidR="00825859" w:rsidRPr="00137732" w:rsidRDefault="00825859" w:rsidP="003747DC">
                          <w:pPr>
                            <w:spacing w:after="0" w:line="240" w:lineRule="auto"/>
                            <w:jc w:val="center"/>
                            <w:rPr>
                              <w:sz w:val="16"/>
                              <w:szCs w:val="16"/>
                            </w:rPr>
                          </w:pPr>
                          <w:r w:rsidRPr="00137732">
                            <w:rPr>
                              <w:sz w:val="16"/>
                              <w:szCs w:val="16"/>
                            </w:rPr>
                            <w:t xml:space="preserve">Centrifuge 1 min at </w:t>
                          </w:r>
                          <w:r>
                            <w:rPr>
                              <w:sz w:val="16"/>
                              <w:szCs w:val="16"/>
                            </w:rPr>
                            <w:t>5</w:t>
                          </w:r>
                          <w:r w:rsidRPr="00137732">
                            <w:rPr>
                              <w:sz w:val="16"/>
                              <w:szCs w:val="16"/>
                            </w:rPr>
                            <w:t>000 rpm</w:t>
                          </w:r>
                        </w:p>
                      </w:txbxContent>
                    </v:textbox>
                  </v:shape>
                </v:group>
              </w:pict>
            </mc:Fallback>
          </mc:AlternateContent>
        </w:r>
      </w:ins>
    </w:p>
    <w:p w14:paraId="6EF49DEB" w14:textId="77777777" w:rsidR="003747DC" w:rsidRPr="00060DF1" w:rsidRDefault="003747DC" w:rsidP="003747DC">
      <w:pPr>
        <w:rPr>
          <w:ins w:id="144" w:author="wisselmann" w:date="2016-04-11T11:19:00Z"/>
          <w:b/>
        </w:rPr>
      </w:pPr>
    </w:p>
    <w:p w14:paraId="395B3410" w14:textId="77777777" w:rsidR="003747DC" w:rsidRPr="00060DF1" w:rsidRDefault="003747DC" w:rsidP="003747DC">
      <w:pPr>
        <w:rPr>
          <w:b/>
        </w:rPr>
      </w:pPr>
    </w:p>
    <w:p w14:paraId="7AE90EAB" w14:textId="77777777" w:rsidR="003747DC" w:rsidRDefault="003747DC" w:rsidP="003747DC"/>
    <w:p w14:paraId="59E4B38D" w14:textId="77777777" w:rsidR="003747DC" w:rsidRDefault="003747DC" w:rsidP="003747DC"/>
    <w:p w14:paraId="35C904C3" w14:textId="77777777" w:rsidR="003747DC" w:rsidRDefault="003747DC" w:rsidP="003747DC"/>
    <w:p w14:paraId="7BC86CD3" w14:textId="77777777" w:rsidR="003747DC" w:rsidRDefault="003747DC" w:rsidP="003747DC"/>
    <w:p w14:paraId="5303DF80" w14:textId="77777777" w:rsidR="003747DC" w:rsidRDefault="003747DC" w:rsidP="003747DC"/>
    <w:p w14:paraId="56A20D49" w14:textId="77777777" w:rsidR="003747DC" w:rsidRDefault="003747DC" w:rsidP="003747DC"/>
    <w:p w14:paraId="21E496EB" w14:textId="77777777" w:rsidR="003747DC" w:rsidRDefault="003747DC" w:rsidP="003747DC"/>
    <w:p w14:paraId="597E7057" w14:textId="77777777" w:rsidR="003747DC" w:rsidRDefault="003747DC" w:rsidP="003747DC"/>
    <w:p w14:paraId="62A89192" w14:textId="77777777" w:rsidR="003747DC" w:rsidRDefault="003747DC" w:rsidP="003747DC"/>
    <w:p w14:paraId="77E57151" w14:textId="77777777" w:rsidR="003747DC" w:rsidRDefault="003747DC" w:rsidP="003747DC"/>
    <w:p w14:paraId="3839241E" w14:textId="77777777" w:rsidR="003747DC" w:rsidRDefault="003747DC" w:rsidP="003747DC"/>
    <w:p w14:paraId="032B57C3" w14:textId="77777777" w:rsidR="003747DC" w:rsidRDefault="003747DC" w:rsidP="003747DC"/>
    <w:p w14:paraId="30D2848B" w14:textId="5DD63108" w:rsidR="003747DC" w:rsidRDefault="00FD7B65" w:rsidP="003747DC">
      <w:r>
        <w:rPr>
          <w:noProof/>
          <w:lang w:val="fr-FR" w:eastAsia="fr-FR"/>
        </w:rPr>
        <mc:AlternateContent>
          <mc:Choice Requires="wps">
            <w:drawing>
              <wp:anchor distT="0" distB="0" distL="114300" distR="114300" simplePos="0" relativeHeight="251685888" behindDoc="0" locked="0" layoutInCell="1" allowOverlap="1" wp14:anchorId="5736C9A4" wp14:editId="0A3CE97E">
                <wp:simplePos x="0" y="0"/>
                <wp:positionH relativeFrom="column">
                  <wp:posOffset>1772285</wp:posOffset>
                </wp:positionH>
                <wp:positionV relativeFrom="paragraph">
                  <wp:posOffset>133985</wp:posOffset>
                </wp:positionV>
                <wp:extent cx="2038350" cy="471170"/>
                <wp:effectExtent l="0" t="0" r="19050" b="2413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471170"/>
                        </a:xfrm>
                        <a:prstGeom prst="rect">
                          <a:avLst/>
                        </a:prstGeom>
                        <a:noFill/>
                        <a:ln w="12700">
                          <a:solidFill>
                            <a:schemeClr val="tx1"/>
                          </a:solidFill>
                          <a:miter lim="800000"/>
                          <a:headEnd/>
                          <a:tailEnd/>
                        </a:ln>
                      </wps:spPr>
                      <wps:txbx>
                        <w:txbxContent>
                          <w:p w14:paraId="593C4297" w14:textId="387EB766" w:rsidR="00825859" w:rsidRPr="00E0202D" w:rsidRDefault="00825859" w:rsidP="003747DC">
                            <w:pPr>
                              <w:spacing w:after="0" w:line="240" w:lineRule="auto"/>
                              <w:jc w:val="center"/>
                              <w:rPr>
                                <w:sz w:val="16"/>
                                <w:szCs w:val="16"/>
                              </w:rPr>
                            </w:pPr>
                            <w:r>
                              <w:rPr>
                                <w:sz w:val="16"/>
                                <w:szCs w:val="16"/>
                              </w:rPr>
                              <w:t xml:space="preserve">Rinse 2 times with </w:t>
                            </w:r>
                            <w:r>
                              <w:rPr>
                                <w:sz w:val="16"/>
                                <w:szCs w:val="16"/>
                                <w:highlight w:val="cyan"/>
                              </w:rPr>
                              <w:t>500</w:t>
                            </w:r>
                            <w:r w:rsidRPr="00D47821">
                              <w:rPr>
                                <w:sz w:val="16"/>
                                <w:szCs w:val="16"/>
                                <w:highlight w:val="cyan"/>
                              </w:rPr>
                              <w:t xml:space="preserve"> µL</w:t>
                            </w:r>
                            <w:r>
                              <w:rPr>
                                <w:sz w:val="16"/>
                                <w:szCs w:val="16"/>
                              </w:rPr>
                              <w:t xml:space="preserve"> of acetonitrile to combine to 1 and transfer into a 2 mL GC glass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39.55pt;margin-top:10.55pt;width:160.5pt;height:37.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" filled="f" strokecolor="black [3213]" strokeweight="1pt">
                <v:textbox>
                  <w:txbxContent>
                    <w:p w14:paraId="593C4297" w14:textId="387EB766" w:rsidR="00825859" w:rsidRPr="00E0202D" w:rsidRDefault="00825859" w:rsidP="003747DC">
                      <w:pPr>
                        <w:spacing w:after="0" w:line="240" w:lineRule="auto"/>
                        <w:jc w:val="center"/>
                        <w:rPr>
                          <w:sz w:val="16"/>
                          <w:szCs w:val="16"/>
                        </w:rPr>
                      </w:pPr>
                      <w:r>
                        <w:rPr>
                          <w:sz w:val="16"/>
                          <w:szCs w:val="16"/>
                        </w:rPr>
                        <w:t xml:space="preserve">Rinse 2 times with </w:t>
                      </w:r>
                      <w:r>
                        <w:rPr>
                          <w:sz w:val="16"/>
                          <w:szCs w:val="16"/>
                          <w:highlight w:val="cyan"/>
                        </w:rPr>
                        <w:t>500</w:t>
                      </w:r>
                      <w:r w:rsidRPr="00D47821">
                        <w:rPr>
                          <w:sz w:val="16"/>
                          <w:szCs w:val="16"/>
                          <w:highlight w:val="cyan"/>
                        </w:rPr>
                        <w:t xml:space="preserve"> µL</w:t>
                      </w:r>
                      <w:r>
                        <w:rPr>
                          <w:sz w:val="16"/>
                          <w:szCs w:val="16"/>
                        </w:rPr>
                        <w:t xml:space="preserve"> of acetonitrile to combine to 1 and transfer into a 2 mL GC glass </w:t>
                      </w:r>
                    </w:p>
                  </w:txbxContent>
                </v:textbox>
              </v:shape>
            </w:pict>
          </mc:Fallback>
        </mc:AlternateContent>
      </w:r>
    </w:p>
    <w:p w14:paraId="1733A4E3" w14:textId="77777777" w:rsidR="003747DC" w:rsidRDefault="003747DC" w:rsidP="003747DC"/>
    <w:p w14:paraId="33496185" w14:textId="77777777" w:rsidR="003747DC" w:rsidRDefault="003747DC" w:rsidP="003747DC"/>
    <w:p w14:paraId="212F08FB" w14:textId="77777777" w:rsidR="003747DC" w:rsidRDefault="003747DC" w:rsidP="003747DC">
      <w:pPr>
        <w:jc w:val="both"/>
        <w:rPr>
          <w:lang w:val="en-GB"/>
        </w:rPr>
      </w:pPr>
    </w:p>
    <w:p w14:paraId="24783A9C" w14:textId="77777777" w:rsidR="003747DC" w:rsidRDefault="003747DC" w:rsidP="003747DC">
      <w:pPr>
        <w:jc w:val="both"/>
        <w:rPr>
          <w:lang w:val="en-GB"/>
        </w:rPr>
      </w:pPr>
    </w:p>
    <w:p w14:paraId="336D39B4" w14:textId="77777777" w:rsidR="003747DC" w:rsidRDefault="003747DC" w:rsidP="003747DC">
      <w:pPr>
        <w:jc w:val="both"/>
        <w:rPr>
          <w:lang w:val="en-GB"/>
        </w:rPr>
      </w:pPr>
    </w:p>
    <w:bookmarkEnd w:id="134"/>
    <w:p w14:paraId="73626E54" w14:textId="77777777" w:rsidR="003D3741" w:rsidRPr="007B5276" w:rsidRDefault="003D3741" w:rsidP="003D3741">
      <w:pPr>
        <w:jc w:val="both"/>
        <w:rPr>
          <w:lang w:val="en-GB"/>
        </w:rPr>
      </w:pPr>
    </w:p>
    <w:p w14:paraId="222F7EB5" w14:textId="77777777" w:rsidR="003D3741" w:rsidRPr="007B5276" w:rsidRDefault="003D3741" w:rsidP="003D3741">
      <w:pPr>
        <w:jc w:val="both"/>
        <w:rPr>
          <w:lang w:val="en-GB"/>
        </w:rPr>
      </w:pPr>
    </w:p>
    <w:p w14:paraId="131CB8B4" w14:textId="77777777" w:rsidR="003D3741" w:rsidRPr="007B5276" w:rsidRDefault="003D3741" w:rsidP="003D3741">
      <w:pPr>
        <w:jc w:val="both"/>
        <w:rPr>
          <w:lang w:val="en-GB"/>
        </w:rPr>
      </w:pPr>
    </w:p>
    <w:p w14:paraId="4FE687CA" w14:textId="77777777" w:rsidR="003D3741" w:rsidRPr="007B5276" w:rsidRDefault="003D3741" w:rsidP="003D3741">
      <w:pPr>
        <w:jc w:val="both"/>
        <w:rPr>
          <w:lang w:val="en-GB"/>
        </w:rPr>
      </w:pPr>
    </w:p>
    <w:p w14:paraId="59F42546" w14:textId="77777777" w:rsidR="003D3741" w:rsidRPr="007B5276" w:rsidRDefault="003D3741" w:rsidP="003D3741">
      <w:pPr>
        <w:jc w:val="both"/>
        <w:rPr>
          <w:lang w:val="en-GB"/>
        </w:rPr>
      </w:pPr>
    </w:p>
    <w:p w14:paraId="0646E6EB" w14:textId="77777777" w:rsidR="003D3741" w:rsidRPr="007B5276" w:rsidRDefault="003D3741" w:rsidP="003D3741">
      <w:pPr>
        <w:jc w:val="both"/>
        <w:rPr>
          <w:lang w:val="en-GB"/>
        </w:rPr>
      </w:pPr>
    </w:p>
    <w:p w14:paraId="69157BD7" w14:textId="77777777" w:rsidR="003D3741" w:rsidRPr="007B5276" w:rsidRDefault="003D3741" w:rsidP="003D3741">
      <w:pPr>
        <w:jc w:val="both"/>
        <w:rPr>
          <w:lang w:val="en-GB"/>
        </w:rPr>
      </w:pPr>
    </w:p>
    <w:p w14:paraId="783CE954" w14:textId="77777777" w:rsidR="003D3741" w:rsidRPr="007B5276" w:rsidRDefault="003D3741" w:rsidP="003D3741">
      <w:pPr>
        <w:jc w:val="both"/>
        <w:rPr>
          <w:lang w:val="en-GB"/>
        </w:rPr>
      </w:pPr>
    </w:p>
    <w:p w14:paraId="53D02FE1" w14:textId="77777777" w:rsidR="003D3741" w:rsidRPr="007B5276" w:rsidRDefault="003D3741" w:rsidP="003D3741">
      <w:pPr>
        <w:jc w:val="both"/>
        <w:rPr>
          <w:lang w:val="en-GB"/>
        </w:rPr>
      </w:pPr>
    </w:p>
    <w:p w14:paraId="503DEED6" w14:textId="77777777" w:rsidR="003D3741" w:rsidRPr="007B5276" w:rsidRDefault="003D3741">
      <w:pPr>
        <w:jc w:val="both"/>
        <w:rPr>
          <w:lang w:val="en-GB"/>
        </w:rPr>
      </w:pPr>
    </w:p>
    <w:sectPr w:rsidR="003D3741" w:rsidRPr="007B5276" w:rsidSect="0016113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8" w:author="pablo alvarez" w:date="2016-04-19T15:42:00Z" w:initials="pa">
    <w:p w14:paraId="7DAF27FB" w14:textId="77777777" w:rsidR="00825859" w:rsidRDefault="00825859" w:rsidP="00F2438B">
      <w:pPr>
        <w:pStyle w:val="Commentaire"/>
      </w:pPr>
      <w:r>
        <w:rPr>
          <w:rStyle w:val="Marquedecommentaire"/>
        </w:rPr>
        <w:annotationRef/>
      </w:r>
      <w:r>
        <w:t xml:space="preserve">So h1 is fixed through the whole experiment? </w:t>
      </w:r>
    </w:p>
    <w:p w14:paraId="439DB85A" w14:textId="77777777" w:rsidR="00825859" w:rsidRDefault="00825859" w:rsidP="00F2438B">
      <w:pPr>
        <w:pStyle w:val="Commentaire"/>
      </w:pPr>
      <w:r>
        <w:t>Is h2 measured at the surface or is it the level measured from the water level of the reservoir’s graduated cylinder?</w:t>
      </w:r>
    </w:p>
  </w:comment>
  <w:comment w:id="120" w:author="pablo alvarez" w:date="2016-04-19T17:22:00Z" w:initials="pa">
    <w:p w14:paraId="14B62B64" w14:textId="77777777" w:rsidR="00825859" w:rsidRDefault="00825859" w:rsidP="006E3629">
      <w:pPr>
        <w:pStyle w:val="Commentaire"/>
      </w:pPr>
      <w:r>
        <w:rPr>
          <w:rStyle w:val="Marquedecommentaire"/>
        </w:rPr>
        <w:annotationRef/>
      </w:r>
      <w:proofErr w:type="spellStart"/>
      <w:r>
        <w:t>Vandervaere</w:t>
      </w:r>
      <w:proofErr w:type="spellEnd"/>
      <w:r>
        <w:t xml:space="preserve"> make no note of different tensions. But they do make note of measuring at multiple heads (for Multiple </w:t>
      </w:r>
      <w:proofErr w:type="spellStart"/>
      <w:r>
        <w:t>Sorptivity</w:t>
      </w:r>
      <w:proofErr w:type="spellEnd"/>
      <w:r>
        <w:t xml:space="preserve"> methods).</w:t>
      </w:r>
    </w:p>
  </w:comment>
  <w:comment w:id="121" w:author="pablo alvarez" w:date="2016-04-19T17:22:00Z" w:initials="pa">
    <w:p w14:paraId="2BAB54E0" w14:textId="77777777" w:rsidR="00825859" w:rsidRDefault="00825859" w:rsidP="006E3629">
      <w:pPr>
        <w:pStyle w:val="Commentaire"/>
      </w:pPr>
      <w:r>
        <w:rPr>
          <w:rStyle w:val="Marquedecommentaire"/>
        </w:rPr>
        <w:annotationRef/>
      </w:r>
      <w:r>
        <w:t>Does this mean that the time to empty the reservoir is significantly shorter?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9DB85A" w15:done="0"/>
  <w15:commentEx w15:paraId="14B62B64" w15:done="0"/>
  <w15:commentEx w15:paraId="2BAB54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2BE6E0" w14:textId="77777777" w:rsidR="00825859" w:rsidRDefault="00825859" w:rsidP="00C20259">
      <w:pPr>
        <w:spacing w:after="0" w:line="240" w:lineRule="auto"/>
      </w:pPr>
      <w:r>
        <w:separator/>
      </w:r>
    </w:p>
  </w:endnote>
  <w:endnote w:type="continuationSeparator" w:id="0">
    <w:p w14:paraId="7C47D99A" w14:textId="77777777" w:rsidR="00825859" w:rsidRDefault="00825859" w:rsidP="00C20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9883910"/>
      <w:docPartObj>
        <w:docPartGallery w:val="Page Numbers (Bottom of Page)"/>
        <w:docPartUnique/>
      </w:docPartObj>
    </w:sdtPr>
    <w:sdtContent>
      <w:p w14:paraId="593003D7" w14:textId="77777777" w:rsidR="00825859" w:rsidRDefault="00825859">
        <w:pPr>
          <w:pStyle w:val="Pieddepage"/>
          <w:jc w:val="center"/>
        </w:pPr>
        <w:r>
          <w:fldChar w:fldCharType="begin"/>
        </w:r>
        <w:r>
          <w:instrText>PAGE   \* MERGEFORMAT</w:instrText>
        </w:r>
        <w:r>
          <w:fldChar w:fldCharType="separate"/>
        </w:r>
        <w:r w:rsidR="00454F29" w:rsidRPr="00454F29">
          <w:rPr>
            <w:noProof/>
            <w:lang w:val="fr-FR"/>
          </w:rPr>
          <w:t>43</w:t>
        </w:r>
        <w:r>
          <w:fldChar w:fldCharType="end"/>
        </w:r>
      </w:p>
    </w:sdtContent>
  </w:sdt>
  <w:p w14:paraId="22102FB1" w14:textId="77777777" w:rsidR="00825859" w:rsidRDefault="0082585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7D03C2" w14:textId="77777777" w:rsidR="00825859" w:rsidRDefault="00825859" w:rsidP="00C20259">
      <w:pPr>
        <w:spacing w:after="0" w:line="240" w:lineRule="auto"/>
      </w:pPr>
      <w:r>
        <w:separator/>
      </w:r>
    </w:p>
  </w:footnote>
  <w:footnote w:type="continuationSeparator" w:id="0">
    <w:p w14:paraId="5D88ABC4" w14:textId="77777777" w:rsidR="00825859" w:rsidRDefault="00825859" w:rsidP="00C20259">
      <w:pPr>
        <w:spacing w:after="0" w:line="240" w:lineRule="auto"/>
      </w:pPr>
      <w:r>
        <w:continuationSeparator/>
      </w:r>
    </w:p>
  </w:footnote>
  <w:footnote w:id="1">
    <w:p w14:paraId="60C54A93" w14:textId="77777777" w:rsidR="00825859" w:rsidRPr="00111E15" w:rsidRDefault="00825859" w:rsidP="009D0B94">
      <w:pPr>
        <w:pStyle w:val="Notedebasdepage"/>
      </w:pPr>
      <w:r>
        <w:rPr>
          <w:rStyle w:val="Appelnotedebasdep"/>
        </w:rPr>
        <w:footnoteRef/>
      </w:r>
      <w:r>
        <w:t xml:space="preserve"> See: </w:t>
      </w:r>
      <w:r w:rsidRPr="007847DF">
        <w:t>\\SINTBLE\pacov\Alteckendorf 2016\</w:t>
      </w:r>
      <w:proofErr w:type="spellStart"/>
      <w:r w:rsidRPr="007847DF">
        <w:t>Alteckendorf</w:t>
      </w:r>
      <w:proofErr w:type="spellEnd"/>
      <w:r w:rsidRPr="007847DF">
        <w:t xml:space="preserve"> 2016\Planning et </w:t>
      </w:r>
      <w:proofErr w:type="spellStart"/>
      <w:r w:rsidRPr="007847DF">
        <w:t>collecte</w:t>
      </w:r>
      <w:proofErr w:type="spellEnd"/>
      <w:r w:rsidRPr="007847DF">
        <w:t xml:space="preserve"> </w:t>
      </w:r>
      <w:proofErr w:type="spellStart"/>
      <w:r w:rsidRPr="007847DF">
        <w:t>données</w:t>
      </w:r>
      <w:proofErr w:type="spellEnd"/>
      <w:r w:rsidRPr="007847DF">
        <w:t>\</w:t>
      </w:r>
      <w:proofErr w:type="spellStart"/>
      <w:r w:rsidRPr="007847DF">
        <w:t>Asservisement_AutoSampler</w:t>
      </w:r>
      <w:proofErr w:type="spellEnd"/>
      <w:r>
        <w:t>\Analysis_DopplerData.xls</w:t>
      </w:r>
    </w:p>
  </w:footnote>
  <w:footnote w:id="2">
    <w:p w14:paraId="0BCAD17B" w14:textId="77777777" w:rsidR="00825859" w:rsidRPr="00087026" w:rsidRDefault="00825859" w:rsidP="000F0F62">
      <w:pPr>
        <w:pStyle w:val="Notedebasdepage"/>
        <w:rPr>
          <w:lang w:val="en-GB"/>
        </w:rPr>
      </w:pPr>
      <w:r>
        <w:rPr>
          <w:rStyle w:val="Appelnotedebasdep"/>
        </w:rPr>
        <w:footnoteRef/>
      </w:r>
      <w:r>
        <w:t xml:space="preserve"> </w:t>
      </w:r>
      <w:proofErr w:type="gramStart"/>
      <w:r>
        <w:t>T</w:t>
      </w:r>
      <w:r w:rsidRPr="00087026">
        <w:t>he larger the disk, the better the optimization of C1, as the lateral capillarity term is minimized</w:t>
      </w:r>
      <w:r>
        <w:t>.</w:t>
      </w:r>
      <w:proofErr w:type="gram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350E6" w14:textId="77777777" w:rsidR="00825859" w:rsidRPr="00781DD3" w:rsidRDefault="00825859" w:rsidP="00781DD3">
    <w:pPr>
      <w:pStyle w:val="En-tte"/>
      <w:jc w:val="right"/>
    </w:pPr>
    <w:r w:rsidRPr="00781DD3">
      <w:tab/>
    </w:r>
    <w:proofErr w:type="spellStart"/>
    <w:r w:rsidRPr="00781DD3">
      <w:t>Alteckendorf</w:t>
    </w:r>
    <w:proofErr w:type="spellEnd"/>
    <w:r w:rsidRPr="00781DD3">
      <w:t xml:space="preserve"> 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B6D55"/>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7608A3"/>
    <w:multiLevelType w:val="hybridMultilevel"/>
    <w:tmpl w:val="00CA7C3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A03D34"/>
    <w:multiLevelType w:val="hybridMultilevel"/>
    <w:tmpl w:val="833E4C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D4248EF"/>
    <w:multiLevelType w:val="hybridMultilevel"/>
    <w:tmpl w:val="EDB6F65C"/>
    <w:lvl w:ilvl="0" w:tplc="E2440430">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0E730C92"/>
    <w:multiLevelType w:val="hybridMultilevel"/>
    <w:tmpl w:val="D9D65F0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nsid w:val="165F7B2F"/>
    <w:multiLevelType w:val="hybridMultilevel"/>
    <w:tmpl w:val="3CFE5F28"/>
    <w:lvl w:ilvl="0" w:tplc="D06EB706">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52002C3"/>
    <w:multiLevelType w:val="hybridMultilevel"/>
    <w:tmpl w:val="1F5EB0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nsid w:val="258F2577"/>
    <w:multiLevelType w:val="hybridMultilevel"/>
    <w:tmpl w:val="3A927294"/>
    <w:lvl w:ilvl="0" w:tplc="14381580">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665584"/>
    <w:multiLevelType w:val="hybridMultilevel"/>
    <w:tmpl w:val="69009CE2"/>
    <w:lvl w:ilvl="0" w:tplc="040C000F">
      <w:start w:val="1"/>
      <w:numFmt w:val="decimal"/>
      <w:lvlText w:val="%1."/>
      <w:lvlJc w:val="left"/>
      <w:pPr>
        <w:ind w:left="360" w:hanging="360"/>
      </w:pPr>
    </w:lvl>
    <w:lvl w:ilvl="1" w:tplc="D62000FE">
      <w:start w:val="1"/>
      <w:numFmt w:val="bullet"/>
      <w:lvlText w:val="-"/>
      <w:lvlJc w:val="left"/>
      <w:pPr>
        <w:ind w:left="1080" w:hanging="360"/>
      </w:pPr>
      <w:rPr>
        <w:rFonts w:ascii="Calibri" w:eastAsiaTheme="minorHAnsi" w:hAnsi="Calibri" w:cstheme="minorBidi" w:hint="default"/>
      </w:r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9">
    <w:nsid w:val="29FD1385"/>
    <w:multiLevelType w:val="hybridMultilevel"/>
    <w:tmpl w:val="18B098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A68232D"/>
    <w:multiLevelType w:val="hybridMultilevel"/>
    <w:tmpl w:val="F5F09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29341E"/>
    <w:multiLevelType w:val="hybridMultilevel"/>
    <w:tmpl w:val="F1A83AA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32D251D5"/>
    <w:multiLevelType w:val="hybridMultilevel"/>
    <w:tmpl w:val="66704938"/>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3">
    <w:nsid w:val="385138F5"/>
    <w:multiLevelType w:val="hybridMultilevel"/>
    <w:tmpl w:val="11EE26E2"/>
    <w:lvl w:ilvl="0" w:tplc="7CC2A5B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C6F3EA9"/>
    <w:multiLevelType w:val="hybridMultilevel"/>
    <w:tmpl w:val="9872EEC6"/>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3C9010B9"/>
    <w:multiLevelType w:val="hybridMultilevel"/>
    <w:tmpl w:val="6158F48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0AD7AE4"/>
    <w:multiLevelType w:val="hybridMultilevel"/>
    <w:tmpl w:val="80A4A7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1116EB9"/>
    <w:multiLevelType w:val="hybridMultilevel"/>
    <w:tmpl w:val="BA1EA75C"/>
    <w:lvl w:ilvl="0" w:tplc="040C000F">
      <w:start w:val="1"/>
      <w:numFmt w:val="decimal"/>
      <w:lvlText w:val="%1."/>
      <w:lvlJc w:val="left"/>
      <w:pPr>
        <w:ind w:left="360" w:hanging="360"/>
      </w:p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18">
    <w:nsid w:val="458A71A1"/>
    <w:multiLevelType w:val="hybridMultilevel"/>
    <w:tmpl w:val="EE34F146"/>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nsid w:val="49230E1E"/>
    <w:multiLevelType w:val="hybridMultilevel"/>
    <w:tmpl w:val="0E0A15FE"/>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4BDA3EBA"/>
    <w:multiLevelType w:val="hybridMultilevel"/>
    <w:tmpl w:val="6E7ACB7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nsid w:val="4BDF682C"/>
    <w:multiLevelType w:val="hybridMultilevel"/>
    <w:tmpl w:val="66F2EDDE"/>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2">
    <w:nsid w:val="4DB3132E"/>
    <w:multiLevelType w:val="hybridMultilevel"/>
    <w:tmpl w:val="00CA7C3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F320590"/>
    <w:multiLevelType w:val="hybridMultilevel"/>
    <w:tmpl w:val="8F344178"/>
    <w:lvl w:ilvl="0" w:tplc="D62000FE">
      <w:start w:val="1"/>
      <w:numFmt w:val="bullet"/>
      <w:lvlText w:val="-"/>
      <w:lvlJc w:val="left"/>
      <w:pPr>
        <w:ind w:left="360" w:hanging="360"/>
      </w:pPr>
      <w:rPr>
        <w:rFonts w:ascii="Calibri" w:eastAsiaTheme="minorHAnsi" w:hAnsi="Calibri"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24">
    <w:nsid w:val="4FC6124E"/>
    <w:multiLevelType w:val="hybridMultilevel"/>
    <w:tmpl w:val="C0AAE0D2"/>
    <w:lvl w:ilvl="0" w:tplc="77D49890">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0CD154E"/>
    <w:multiLevelType w:val="multilevel"/>
    <w:tmpl w:val="6A72EFE4"/>
    <w:lvl w:ilvl="0">
      <w:start w:val="1"/>
      <w:numFmt w:val="decimal"/>
      <w:pStyle w:val="Titre1"/>
      <w:lvlText w:val="%1."/>
      <w:lvlJc w:val="left"/>
      <w:pPr>
        <w:ind w:left="360" w:hanging="360"/>
      </w:pPr>
    </w:lvl>
    <w:lvl w:ilvl="1">
      <w:start w:val="1"/>
      <w:numFmt w:val="decimal"/>
      <w:pStyle w:val="Titre2"/>
      <w:isLgl/>
      <w:lvlText w:val="%1.%2."/>
      <w:lvlJc w:val="left"/>
      <w:pPr>
        <w:ind w:left="360" w:hanging="360"/>
      </w:pPr>
      <w:rPr>
        <w:rFonts w:hint="default"/>
        <w:b/>
        <w:u w:val="none"/>
      </w:rPr>
    </w:lvl>
    <w:lvl w:ilvl="2">
      <w:start w:val="1"/>
      <w:numFmt w:val="bullet"/>
      <w:lvlText w:val=""/>
      <w:lvlJc w:val="left"/>
      <w:pPr>
        <w:ind w:left="720" w:hanging="720"/>
      </w:pPr>
      <w:rPr>
        <w:rFonts w:ascii="Symbol" w:hAnsi="Symbol" w:hint="default"/>
        <w:u w:val="single"/>
      </w:rPr>
    </w:lvl>
    <w:lvl w:ilvl="3">
      <w:start w:val="1"/>
      <w:numFmt w:val="decimal"/>
      <w:isLgl/>
      <w:lvlText w:val="%1.%2.%3.%4."/>
      <w:lvlJc w:val="left"/>
      <w:pPr>
        <w:ind w:left="720" w:hanging="720"/>
      </w:pPr>
      <w:rPr>
        <w:rFonts w:hint="default"/>
        <w:u w:val="single"/>
      </w:rPr>
    </w:lvl>
    <w:lvl w:ilvl="4">
      <w:start w:val="1"/>
      <w:numFmt w:val="decimal"/>
      <w:isLgl/>
      <w:lvlText w:val="%1.%2.%3.%4.%5."/>
      <w:lvlJc w:val="left"/>
      <w:pPr>
        <w:ind w:left="1080" w:hanging="1080"/>
      </w:pPr>
      <w:rPr>
        <w:rFonts w:hint="default"/>
        <w:u w:val="single"/>
      </w:rPr>
    </w:lvl>
    <w:lvl w:ilvl="5">
      <w:start w:val="1"/>
      <w:numFmt w:val="decimal"/>
      <w:isLgl/>
      <w:lvlText w:val="%1.%2.%3.%4.%5.%6."/>
      <w:lvlJc w:val="left"/>
      <w:pPr>
        <w:ind w:left="1080" w:hanging="1080"/>
      </w:pPr>
      <w:rPr>
        <w:rFonts w:hint="default"/>
        <w:u w:val="single"/>
      </w:rPr>
    </w:lvl>
    <w:lvl w:ilvl="6">
      <w:start w:val="1"/>
      <w:numFmt w:val="decimal"/>
      <w:isLgl/>
      <w:lvlText w:val="%1.%2.%3.%4.%5.%6.%7."/>
      <w:lvlJc w:val="left"/>
      <w:pPr>
        <w:ind w:left="1440" w:hanging="1440"/>
      </w:pPr>
      <w:rPr>
        <w:rFonts w:hint="default"/>
        <w:u w:val="single"/>
      </w:rPr>
    </w:lvl>
    <w:lvl w:ilvl="7">
      <w:start w:val="1"/>
      <w:numFmt w:val="decimal"/>
      <w:isLgl/>
      <w:lvlText w:val="%1.%2.%3.%4.%5.%6.%7.%8."/>
      <w:lvlJc w:val="left"/>
      <w:pPr>
        <w:ind w:left="1440" w:hanging="1440"/>
      </w:pPr>
      <w:rPr>
        <w:rFonts w:hint="default"/>
        <w:u w:val="single"/>
      </w:rPr>
    </w:lvl>
    <w:lvl w:ilvl="8">
      <w:start w:val="1"/>
      <w:numFmt w:val="decimal"/>
      <w:isLgl/>
      <w:lvlText w:val="%1.%2.%3.%4.%5.%6.%7.%8.%9."/>
      <w:lvlJc w:val="left"/>
      <w:pPr>
        <w:ind w:left="1800" w:hanging="1800"/>
      </w:pPr>
      <w:rPr>
        <w:rFonts w:hint="default"/>
        <w:u w:val="single"/>
      </w:rPr>
    </w:lvl>
  </w:abstractNum>
  <w:abstractNum w:abstractNumId="26">
    <w:nsid w:val="50FD31CC"/>
    <w:multiLevelType w:val="hybridMultilevel"/>
    <w:tmpl w:val="63ECAD44"/>
    <w:lvl w:ilvl="0" w:tplc="87F8D6D4">
      <w:start w:val="1"/>
      <w:numFmt w:val="upperRoman"/>
      <w:pStyle w:val="Titre3"/>
      <w:lvlText w:val="%1."/>
      <w:lvlJc w:val="righ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3E535AA"/>
    <w:multiLevelType w:val="hybridMultilevel"/>
    <w:tmpl w:val="06986298"/>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6003300B"/>
    <w:multiLevelType w:val="hybridMultilevel"/>
    <w:tmpl w:val="A1104D0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64FD087A"/>
    <w:multiLevelType w:val="hybridMultilevel"/>
    <w:tmpl w:val="27F418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6D6614F"/>
    <w:multiLevelType w:val="hybridMultilevel"/>
    <w:tmpl w:val="E5745790"/>
    <w:lvl w:ilvl="0" w:tplc="E48EA5A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9C32D18"/>
    <w:multiLevelType w:val="hybridMultilevel"/>
    <w:tmpl w:val="4CD05E2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6EB72E84"/>
    <w:multiLevelType w:val="hybridMultilevel"/>
    <w:tmpl w:val="8822E21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nsid w:val="6FE74BCC"/>
    <w:multiLevelType w:val="hybridMultilevel"/>
    <w:tmpl w:val="3CF84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07F1A36"/>
    <w:multiLevelType w:val="hybridMultilevel"/>
    <w:tmpl w:val="A10CDCE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nsid w:val="73211ADC"/>
    <w:multiLevelType w:val="hybridMultilevel"/>
    <w:tmpl w:val="9872EEC6"/>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6">
    <w:nsid w:val="734C6A61"/>
    <w:multiLevelType w:val="hybridMultilevel"/>
    <w:tmpl w:val="9872EEC6"/>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nsid w:val="74A40E50"/>
    <w:multiLevelType w:val="hybridMultilevel"/>
    <w:tmpl w:val="8F726C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9F875DB"/>
    <w:multiLevelType w:val="hybridMultilevel"/>
    <w:tmpl w:val="21B69C68"/>
    <w:lvl w:ilvl="0" w:tplc="D06EB706">
      <w:start w:val="1"/>
      <w:numFmt w:val="bullet"/>
      <w:lvlText w:val="-"/>
      <w:lvlJc w:val="left"/>
      <w:pPr>
        <w:ind w:left="360" w:hanging="360"/>
      </w:pPr>
      <w:rPr>
        <w:rFonts w:ascii="Calibri" w:eastAsiaTheme="minorHAnsi" w:hAnsi="Calibri"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nsid w:val="7BD14BD5"/>
    <w:multiLevelType w:val="hybridMultilevel"/>
    <w:tmpl w:val="BA1EA75C"/>
    <w:lvl w:ilvl="0" w:tplc="040C000F">
      <w:start w:val="1"/>
      <w:numFmt w:val="decimal"/>
      <w:lvlText w:val="%1."/>
      <w:lvlJc w:val="left"/>
      <w:pPr>
        <w:ind w:left="360" w:hanging="360"/>
      </w:p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num w:numId="1">
    <w:abstractNumId w:val="33"/>
  </w:num>
  <w:num w:numId="2">
    <w:abstractNumId w:val="25"/>
  </w:num>
  <w:num w:numId="3">
    <w:abstractNumId w:val="28"/>
  </w:num>
  <w:num w:numId="4">
    <w:abstractNumId w:val="13"/>
  </w:num>
  <w:num w:numId="5">
    <w:abstractNumId w:val="38"/>
  </w:num>
  <w:num w:numId="6">
    <w:abstractNumId w:val="5"/>
  </w:num>
  <w:num w:numId="7">
    <w:abstractNumId w:val="27"/>
  </w:num>
  <w:num w:numId="8">
    <w:abstractNumId w:val="34"/>
  </w:num>
  <w:num w:numId="9">
    <w:abstractNumId w:val="31"/>
  </w:num>
  <w:num w:numId="10">
    <w:abstractNumId w:val="15"/>
  </w:num>
  <w:num w:numId="11">
    <w:abstractNumId w:val="19"/>
  </w:num>
  <w:num w:numId="12">
    <w:abstractNumId w:val="35"/>
  </w:num>
  <w:num w:numId="13">
    <w:abstractNumId w:val="36"/>
  </w:num>
  <w:num w:numId="14">
    <w:abstractNumId w:val="14"/>
  </w:num>
  <w:num w:numId="15">
    <w:abstractNumId w:val="3"/>
  </w:num>
  <w:num w:numId="16">
    <w:abstractNumId w:val="24"/>
  </w:num>
  <w:num w:numId="17">
    <w:abstractNumId w:val="21"/>
  </w:num>
  <w:num w:numId="18">
    <w:abstractNumId w:val="23"/>
  </w:num>
  <w:num w:numId="19">
    <w:abstractNumId w:val="39"/>
    <w:lvlOverride w:ilvl="0">
      <w:startOverride w:val="1"/>
    </w:lvlOverride>
    <w:lvlOverride w:ilvl="1"/>
    <w:lvlOverride w:ilvl="2"/>
    <w:lvlOverride w:ilvl="3"/>
    <w:lvlOverride w:ilvl="4"/>
    <w:lvlOverride w:ilvl="5"/>
    <w:lvlOverride w:ilvl="6"/>
    <w:lvlOverride w:ilvl="7"/>
    <w:lvlOverride w:ilvl="8"/>
  </w:num>
  <w:num w:numId="20">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26"/>
  </w:num>
  <w:num w:numId="24">
    <w:abstractNumId w:val="20"/>
  </w:num>
  <w:num w:numId="25">
    <w:abstractNumId w:val="32"/>
  </w:num>
  <w:num w:numId="26">
    <w:abstractNumId w:val="10"/>
  </w:num>
  <w:num w:numId="27">
    <w:abstractNumId w:val="37"/>
  </w:num>
  <w:num w:numId="28">
    <w:abstractNumId w:val="22"/>
  </w:num>
  <w:num w:numId="29">
    <w:abstractNumId w:val="39"/>
  </w:num>
  <w:num w:numId="30">
    <w:abstractNumId w:val="7"/>
  </w:num>
  <w:num w:numId="31">
    <w:abstractNumId w:val="0"/>
  </w:num>
  <w:num w:numId="32">
    <w:abstractNumId w:val="17"/>
  </w:num>
  <w:num w:numId="33">
    <w:abstractNumId w:val="11"/>
  </w:num>
  <w:num w:numId="34">
    <w:abstractNumId w:val="6"/>
  </w:num>
  <w:num w:numId="35">
    <w:abstractNumId w:val="16"/>
  </w:num>
  <w:num w:numId="36">
    <w:abstractNumId w:val="2"/>
  </w:num>
  <w:num w:numId="37">
    <w:abstractNumId w:val="9"/>
  </w:num>
  <w:num w:numId="38">
    <w:abstractNumId w:val="29"/>
  </w:num>
  <w:num w:numId="39">
    <w:abstractNumId w:val="4"/>
  </w:num>
  <w:num w:numId="40">
    <w:abstractNumId w:val="18"/>
  </w:num>
  <w:num w:numId="41">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6D16"/>
    <w:rsid w:val="000014C9"/>
    <w:rsid w:val="00030F63"/>
    <w:rsid w:val="00043C5D"/>
    <w:rsid w:val="00045ECF"/>
    <w:rsid w:val="00050A5C"/>
    <w:rsid w:val="00053FA3"/>
    <w:rsid w:val="00060DF1"/>
    <w:rsid w:val="00062D40"/>
    <w:rsid w:val="0006743B"/>
    <w:rsid w:val="000857DF"/>
    <w:rsid w:val="00085BC6"/>
    <w:rsid w:val="00086371"/>
    <w:rsid w:val="00087026"/>
    <w:rsid w:val="000908BF"/>
    <w:rsid w:val="000911D6"/>
    <w:rsid w:val="00091A30"/>
    <w:rsid w:val="00092DCD"/>
    <w:rsid w:val="000A5998"/>
    <w:rsid w:val="000B2881"/>
    <w:rsid w:val="000C158E"/>
    <w:rsid w:val="000D55B5"/>
    <w:rsid w:val="000D7AC6"/>
    <w:rsid w:val="000E361D"/>
    <w:rsid w:val="000F0F62"/>
    <w:rsid w:val="00102F4C"/>
    <w:rsid w:val="001079A0"/>
    <w:rsid w:val="00111E15"/>
    <w:rsid w:val="0011497A"/>
    <w:rsid w:val="00116D16"/>
    <w:rsid w:val="00121751"/>
    <w:rsid w:val="0014423E"/>
    <w:rsid w:val="00146F46"/>
    <w:rsid w:val="00153F31"/>
    <w:rsid w:val="00161130"/>
    <w:rsid w:val="00164547"/>
    <w:rsid w:val="00182098"/>
    <w:rsid w:val="00182491"/>
    <w:rsid w:val="00195ADF"/>
    <w:rsid w:val="00195CAA"/>
    <w:rsid w:val="001A3E7B"/>
    <w:rsid w:val="001A5CF5"/>
    <w:rsid w:val="001B7345"/>
    <w:rsid w:val="001E0E10"/>
    <w:rsid w:val="001E5D97"/>
    <w:rsid w:val="001F1355"/>
    <w:rsid w:val="001F5F59"/>
    <w:rsid w:val="00203EC3"/>
    <w:rsid w:val="0020744E"/>
    <w:rsid w:val="00221413"/>
    <w:rsid w:val="002334FF"/>
    <w:rsid w:val="0023444C"/>
    <w:rsid w:val="00237C3A"/>
    <w:rsid w:val="0024358C"/>
    <w:rsid w:val="00246AA6"/>
    <w:rsid w:val="00252FB7"/>
    <w:rsid w:val="0027008D"/>
    <w:rsid w:val="00277B56"/>
    <w:rsid w:val="002867F9"/>
    <w:rsid w:val="00292844"/>
    <w:rsid w:val="002A06DB"/>
    <w:rsid w:val="002B7440"/>
    <w:rsid w:val="002C072C"/>
    <w:rsid w:val="002C1311"/>
    <w:rsid w:val="002C61E6"/>
    <w:rsid w:val="002D00C2"/>
    <w:rsid w:val="002D0CB1"/>
    <w:rsid w:val="002D3A19"/>
    <w:rsid w:val="002D6943"/>
    <w:rsid w:val="002E0D20"/>
    <w:rsid w:val="002E695F"/>
    <w:rsid w:val="002F0160"/>
    <w:rsid w:val="002F145D"/>
    <w:rsid w:val="002F5E4F"/>
    <w:rsid w:val="003028D6"/>
    <w:rsid w:val="00310F00"/>
    <w:rsid w:val="00310F4E"/>
    <w:rsid w:val="003117D5"/>
    <w:rsid w:val="00313C19"/>
    <w:rsid w:val="003244FB"/>
    <w:rsid w:val="00327D4F"/>
    <w:rsid w:val="00354DA0"/>
    <w:rsid w:val="0036381C"/>
    <w:rsid w:val="003747DC"/>
    <w:rsid w:val="00376AED"/>
    <w:rsid w:val="0038339E"/>
    <w:rsid w:val="003855C9"/>
    <w:rsid w:val="003C0727"/>
    <w:rsid w:val="003C1438"/>
    <w:rsid w:val="003D111F"/>
    <w:rsid w:val="003D35BA"/>
    <w:rsid w:val="003D3741"/>
    <w:rsid w:val="003D7BA3"/>
    <w:rsid w:val="003F0735"/>
    <w:rsid w:val="003F268B"/>
    <w:rsid w:val="003F2AC9"/>
    <w:rsid w:val="00401DC7"/>
    <w:rsid w:val="004113B5"/>
    <w:rsid w:val="004120CC"/>
    <w:rsid w:val="00416704"/>
    <w:rsid w:val="004318F4"/>
    <w:rsid w:val="00437948"/>
    <w:rsid w:val="00443398"/>
    <w:rsid w:val="00451B3E"/>
    <w:rsid w:val="00454F29"/>
    <w:rsid w:val="00466EBE"/>
    <w:rsid w:val="0047461B"/>
    <w:rsid w:val="004A2E22"/>
    <w:rsid w:val="004B2382"/>
    <w:rsid w:val="004B7809"/>
    <w:rsid w:val="004C3BD3"/>
    <w:rsid w:val="004C5313"/>
    <w:rsid w:val="004D26E0"/>
    <w:rsid w:val="004E500B"/>
    <w:rsid w:val="004E7B90"/>
    <w:rsid w:val="004F3C6D"/>
    <w:rsid w:val="004F540D"/>
    <w:rsid w:val="004F6614"/>
    <w:rsid w:val="00500041"/>
    <w:rsid w:val="005109B0"/>
    <w:rsid w:val="00530ABE"/>
    <w:rsid w:val="005417FA"/>
    <w:rsid w:val="00543E6B"/>
    <w:rsid w:val="00543F11"/>
    <w:rsid w:val="005536D4"/>
    <w:rsid w:val="00563534"/>
    <w:rsid w:val="00566F14"/>
    <w:rsid w:val="0057142D"/>
    <w:rsid w:val="00572ABC"/>
    <w:rsid w:val="0058177B"/>
    <w:rsid w:val="005826CD"/>
    <w:rsid w:val="0059583A"/>
    <w:rsid w:val="005B51EA"/>
    <w:rsid w:val="005C0A6E"/>
    <w:rsid w:val="005D4923"/>
    <w:rsid w:val="005F1640"/>
    <w:rsid w:val="005F6639"/>
    <w:rsid w:val="00605D64"/>
    <w:rsid w:val="00624B4E"/>
    <w:rsid w:val="00625E1A"/>
    <w:rsid w:val="00641609"/>
    <w:rsid w:val="00656258"/>
    <w:rsid w:val="00662626"/>
    <w:rsid w:val="00663DB5"/>
    <w:rsid w:val="0067300F"/>
    <w:rsid w:val="0068309F"/>
    <w:rsid w:val="006A4619"/>
    <w:rsid w:val="006A4B85"/>
    <w:rsid w:val="006A7DAB"/>
    <w:rsid w:val="006B70E9"/>
    <w:rsid w:val="006D0818"/>
    <w:rsid w:val="006D432B"/>
    <w:rsid w:val="006E08E5"/>
    <w:rsid w:val="006E0BFB"/>
    <w:rsid w:val="006E3629"/>
    <w:rsid w:val="006F56EF"/>
    <w:rsid w:val="006F66AC"/>
    <w:rsid w:val="00703BB8"/>
    <w:rsid w:val="00711D5A"/>
    <w:rsid w:val="007269AD"/>
    <w:rsid w:val="007318F8"/>
    <w:rsid w:val="00731982"/>
    <w:rsid w:val="007643CD"/>
    <w:rsid w:val="00765934"/>
    <w:rsid w:val="0077767A"/>
    <w:rsid w:val="00781DD3"/>
    <w:rsid w:val="007847DF"/>
    <w:rsid w:val="0078760A"/>
    <w:rsid w:val="007B3E42"/>
    <w:rsid w:val="007B472B"/>
    <w:rsid w:val="007B5276"/>
    <w:rsid w:val="007C207C"/>
    <w:rsid w:val="007C2FED"/>
    <w:rsid w:val="007C3A51"/>
    <w:rsid w:val="007C5142"/>
    <w:rsid w:val="007D0342"/>
    <w:rsid w:val="007D2538"/>
    <w:rsid w:val="007D5C1A"/>
    <w:rsid w:val="007E271F"/>
    <w:rsid w:val="007E2788"/>
    <w:rsid w:val="007E3B11"/>
    <w:rsid w:val="007F32D0"/>
    <w:rsid w:val="008057C7"/>
    <w:rsid w:val="008156E5"/>
    <w:rsid w:val="00815DE9"/>
    <w:rsid w:val="008211C0"/>
    <w:rsid w:val="00825859"/>
    <w:rsid w:val="008303D8"/>
    <w:rsid w:val="008342CB"/>
    <w:rsid w:val="00835591"/>
    <w:rsid w:val="00855CED"/>
    <w:rsid w:val="00863DCC"/>
    <w:rsid w:val="008650C0"/>
    <w:rsid w:val="008873A7"/>
    <w:rsid w:val="008910CD"/>
    <w:rsid w:val="008B03A3"/>
    <w:rsid w:val="008E20D2"/>
    <w:rsid w:val="008F3D48"/>
    <w:rsid w:val="008F5C65"/>
    <w:rsid w:val="008F63C8"/>
    <w:rsid w:val="009011A1"/>
    <w:rsid w:val="00907B5C"/>
    <w:rsid w:val="009304F9"/>
    <w:rsid w:val="00934900"/>
    <w:rsid w:val="009431A1"/>
    <w:rsid w:val="009456A9"/>
    <w:rsid w:val="00947172"/>
    <w:rsid w:val="00952E03"/>
    <w:rsid w:val="00953125"/>
    <w:rsid w:val="009604BE"/>
    <w:rsid w:val="00975315"/>
    <w:rsid w:val="00987210"/>
    <w:rsid w:val="009A0255"/>
    <w:rsid w:val="009A05BC"/>
    <w:rsid w:val="009A2931"/>
    <w:rsid w:val="009A3485"/>
    <w:rsid w:val="009B7418"/>
    <w:rsid w:val="009C3F4C"/>
    <w:rsid w:val="009C522B"/>
    <w:rsid w:val="009D0B94"/>
    <w:rsid w:val="009D4BD0"/>
    <w:rsid w:val="009E646D"/>
    <w:rsid w:val="009F4340"/>
    <w:rsid w:val="009F61E4"/>
    <w:rsid w:val="00A04FFF"/>
    <w:rsid w:val="00A068B3"/>
    <w:rsid w:val="00A10FB2"/>
    <w:rsid w:val="00A27A0F"/>
    <w:rsid w:val="00A31A88"/>
    <w:rsid w:val="00A3497A"/>
    <w:rsid w:val="00A36975"/>
    <w:rsid w:val="00A4118A"/>
    <w:rsid w:val="00A431D9"/>
    <w:rsid w:val="00A508A2"/>
    <w:rsid w:val="00A7697F"/>
    <w:rsid w:val="00A86592"/>
    <w:rsid w:val="00AF74E9"/>
    <w:rsid w:val="00AF76E1"/>
    <w:rsid w:val="00B02108"/>
    <w:rsid w:val="00B16AA0"/>
    <w:rsid w:val="00B215A5"/>
    <w:rsid w:val="00B32873"/>
    <w:rsid w:val="00B34384"/>
    <w:rsid w:val="00B348F4"/>
    <w:rsid w:val="00B50F09"/>
    <w:rsid w:val="00B5579D"/>
    <w:rsid w:val="00B57741"/>
    <w:rsid w:val="00B725CC"/>
    <w:rsid w:val="00B90977"/>
    <w:rsid w:val="00B96C25"/>
    <w:rsid w:val="00BC0705"/>
    <w:rsid w:val="00BC2DEF"/>
    <w:rsid w:val="00BC4B3A"/>
    <w:rsid w:val="00BC567B"/>
    <w:rsid w:val="00BD0BAD"/>
    <w:rsid w:val="00BE2EF8"/>
    <w:rsid w:val="00BF116A"/>
    <w:rsid w:val="00C173B1"/>
    <w:rsid w:val="00C20259"/>
    <w:rsid w:val="00C27634"/>
    <w:rsid w:val="00C34BCF"/>
    <w:rsid w:val="00C405AA"/>
    <w:rsid w:val="00C40713"/>
    <w:rsid w:val="00C40BC4"/>
    <w:rsid w:val="00C46556"/>
    <w:rsid w:val="00C50D7B"/>
    <w:rsid w:val="00C54BCE"/>
    <w:rsid w:val="00C622C0"/>
    <w:rsid w:val="00C70C55"/>
    <w:rsid w:val="00C80678"/>
    <w:rsid w:val="00CB4CD4"/>
    <w:rsid w:val="00CC3533"/>
    <w:rsid w:val="00CC771E"/>
    <w:rsid w:val="00CD0641"/>
    <w:rsid w:val="00CD1778"/>
    <w:rsid w:val="00CD37A3"/>
    <w:rsid w:val="00CD6F7D"/>
    <w:rsid w:val="00CE1BE7"/>
    <w:rsid w:val="00CF05D6"/>
    <w:rsid w:val="00D004A0"/>
    <w:rsid w:val="00D055AE"/>
    <w:rsid w:val="00D14E73"/>
    <w:rsid w:val="00D21DA1"/>
    <w:rsid w:val="00D459F1"/>
    <w:rsid w:val="00D47273"/>
    <w:rsid w:val="00D5051B"/>
    <w:rsid w:val="00D550DE"/>
    <w:rsid w:val="00D63458"/>
    <w:rsid w:val="00D6538D"/>
    <w:rsid w:val="00D66970"/>
    <w:rsid w:val="00D700F9"/>
    <w:rsid w:val="00D86A97"/>
    <w:rsid w:val="00D92B1B"/>
    <w:rsid w:val="00DC0B0A"/>
    <w:rsid w:val="00DC1166"/>
    <w:rsid w:val="00DC41B3"/>
    <w:rsid w:val="00DC7A3F"/>
    <w:rsid w:val="00DD26B7"/>
    <w:rsid w:val="00DD7A55"/>
    <w:rsid w:val="00DE0596"/>
    <w:rsid w:val="00DE2C0B"/>
    <w:rsid w:val="00DF2FB4"/>
    <w:rsid w:val="00DF57A6"/>
    <w:rsid w:val="00DF626F"/>
    <w:rsid w:val="00E0415B"/>
    <w:rsid w:val="00E06659"/>
    <w:rsid w:val="00E40E73"/>
    <w:rsid w:val="00E455A2"/>
    <w:rsid w:val="00E57B6D"/>
    <w:rsid w:val="00E60CCE"/>
    <w:rsid w:val="00E64053"/>
    <w:rsid w:val="00E719C7"/>
    <w:rsid w:val="00E73DC6"/>
    <w:rsid w:val="00E806FC"/>
    <w:rsid w:val="00E868BC"/>
    <w:rsid w:val="00E91343"/>
    <w:rsid w:val="00E919D7"/>
    <w:rsid w:val="00E92E94"/>
    <w:rsid w:val="00E94FEF"/>
    <w:rsid w:val="00E95FE8"/>
    <w:rsid w:val="00EA01B7"/>
    <w:rsid w:val="00EA7F4A"/>
    <w:rsid w:val="00EC0496"/>
    <w:rsid w:val="00ED1FF7"/>
    <w:rsid w:val="00ED27FC"/>
    <w:rsid w:val="00EE5329"/>
    <w:rsid w:val="00EF0E94"/>
    <w:rsid w:val="00EF3E52"/>
    <w:rsid w:val="00F015C0"/>
    <w:rsid w:val="00F05A60"/>
    <w:rsid w:val="00F07DE9"/>
    <w:rsid w:val="00F11CC8"/>
    <w:rsid w:val="00F121C3"/>
    <w:rsid w:val="00F137F8"/>
    <w:rsid w:val="00F14F2C"/>
    <w:rsid w:val="00F17289"/>
    <w:rsid w:val="00F20BBF"/>
    <w:rsid w:val="00F2229D"/>
    <w:rsid w:val="00F2438B"/>
    <w:rsid w:val="00F256BE"/>
    <w:rsid w:val="00F30C34"/>
    <w:rsid w:val="00F31116"/>
    <w:rsid w:val="00F32E73"/>
    <w:rsid w:val="00F572F6"/>
    <w:rsid w:val="00F637C1"/>
    <w:rsid w:val="00F7034E"/>
    <w:rsid w:val="00F74723"/>
    <w:rsid w:val="00F813B0"/>
    <w:rsid w:val="00F82CB3"/>
    <w:rsid w:val="00F843D6"/>
    <w:rsid w:val="00FA451C"/>
    <w:rsid w:val="00FA5F19"/>
    <w:rsid w:val="00FB6ECD"/>
    <w:rsid w:val="00FC10BF"/>
    <w:rsid w:val="00FC1B38"/>
    <w:rsid w:val="00FC275C"/>
    <w:rsid w:val="00FC5DEC"/>
    <w:rsid w:val="00FC6F41"/>
    <w:rsid w:val="00FC79DF"/>
    <w:rsid w:val="00FD7B65"/>
    <w:rsid w:val="00FE65A7"/>
    <w:rsid w:val="00FF134E"/>
    <w:rsid w:val="00FF219D"/>
    <w:rsid w:val="00FF27F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31"/>
    <o:shapelayout v:ext="edit">
      <o:idmap v:ext="edit" data="1"/>
      <o:rules v:ext="edit">
        <o:r id="V:Rule26" type="connector" idref="#_x0000_s1109"/>
        <o:r id="V:Rule27" type="connector" idref="#_x0000_s1124"/>
        <o:r id="V:Rule29" type="connector" idref="#_x0000_s1108"/>
        <o:r id="V:Rule30" type="connector" idref="#_x0000_s1119"/>
        <o:r id="V:Rule31" type="connector" idref="#Connecteur droit avec flèche 316"/>
        <o:r id="V:Rule32" type="connector" idref="#Connecteur droit avec flèche 318"/>
        <o:r id="V:Rule33" type="connector" idref="#Connecteur droit avec flèche 15"/>
        <o:r id="V:Rule34" type="connector" idref="#_x0000_s1122"/>
        <o:r id="V:Rule35" type="connector" idref="#_x0000_s1120"/>
        <o:r id="V:Rule36" type="connector" idref="#Connecteur droit avec flèche 306"/>
        <o:r id="V:Rule37" type="connector" idref="#Connecteur droit avec flèche 27"/>
        <o:r id="V:Rule38" type="connector" idref="#_x0000_s1110"/>
        <o:r id="V:Rule39" type="connector" idref="#_x0000_s1118"/>
        <o:r id="V:Rule40" type="connector" idref="#_x0000_s1105"/>
        <o:r id="V:Rule41" type="connector" idref="#_x0000_s1106"/>
        <o:r id="V:Rule42" type="connector" idref="#_x0000_s1107"/>
        <o:r id="V:Rule43" type="connector" idref="#_x0000_s1123"/>
        <o:r id="V:Rule44" type="connector" idref="#Connecteur droit avec flèche 314"/>
        <o:r id="V:Rule45" type="connector" idref="#Connecteur droit avec flèche 12"/>
        <o:r id="V:Rule46" type="connector" idref="#Connecteur droit avec flèche 294"/>
        <o:r id="V:Rule47" type="connector" idref="#Connecteur droit avec flèche 19"/>
        <o:r id="V:Rule48" type="connector" idref="#Connecteur droit avec flèche 30"/>
        <o:r id="V:Rule49" type="connector" idref="#Connecteur droit avec flèche 22"/>
        <o:r id="V:Rule50" type="connector" idref="#_x0000_s1121"/>
        <o:r id="V:Rule51" type="connector" idref="#Connecteur droit avec flèche 289"/>
      </o:rules>
    </o:shapelayout>
  </w:shapeDefaults>
  <w:decimalSymbol w:val=","/>
  <w:listSeparator w:val=";"/>
  <w14:docId w14:val="02446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DD3"/>
    <w:rPr>
      <w:rFonts w:ascii="Cambria" w:hAnsi="Cambria"/>
      <w:lang w:val="en-US"/>
    </w:rPr>
  </w:style>
  <w:style w:type="paragraph" w:styleId="Titre1">
    <w:name w:val="heading 1"/>
    <w:basedOn w:val="Paragraphedeliste"/>
    <w:next w:val="Normal"/>
    <w:link w:val="Titre1Car"/>
    <w:uiPriority w:val="9"/>
    <w:qFormat/>
    <w:rsid w:val="004C3BD3"/>
    <w:pPr>
      <w:numPr>
        <w:numId w:val="2"/>
      </w:numPr>
      <w:jc w:val="both"/>
      <w:outlineLvl w:val="0"/>
    </w:pPr>
    <w:rPr>
      <w:b/>
    </w:rPr>
  </w:style>
  <w:style w:type="paragraph" w:styleId="Titre2">
    <w:name w:val="heading 2"/>
    <w:basedOn w:val="Paragraphedeliste"/>
    <w:next w:val="Normal"/>
    <w:link w:val="Titre2Car"/>
    <w:uiPriority w:val="9"/>
    <w:unhideWhenUsed/>
    <w:qFormat/>
    <w:rsid w:val="004C3BD3"/>
    <w:pPr>
      <w:numPr>
        <w:ilvl w:val="1"/>
        <w:numId w:val="2"/>
      </w:numPr>
      <w:jc w:val="both"/>
      <w:outlineLvl w:val="1"/>
    </w:pPr>
    <w:rPr>
      <w:b/>
    </w:rPr>
  </w:style>
  <w:style w:type="paragraph" w:styleId="Titre3">
    <w:name w:val="heading 3"/>
    <w:basedOn w:val="Titre2"/>
    <w:next w:val="Normal"/>
    <w:link w:val="Titre3Car"/>
    <w:uiPriority w:val="9"/>
    <w:unhideWhenUsed/>
    <w:qFormat/>
    <w:rsid w:val="00E94FEF"/>
    <w:pPr>
      <w:numPr>
        <w:ilvl w:val="0"/>
        <w:numId w:val="23"/>
      </w:numPr>
      <w:outlineLvl w:val="2"/>
    </w:pPr>
    <w:rPr>
      <w:lang w:val="en-GB"/>
    </w:rPr>
  </w:style>
  <w:style w:type="paragraph" w:styleId="Titre4">
    <w:name w:val="heading 4"/>
    <w:basedOn w:val="Normal"/>
    <w:next w:val="Normal"/>
    <w:link w:val="Titre4Car"/>
    <w:uiPriority w:val="9"/>
    <w:unhideWhenUsed/>
    <w:qFormat/>
    <w:rsid w:val="001F5F59"/>
    <w:pPr>
      <w:keepNext/>
      <w:keepLines/>
      <w:spacing w:before="200" w:after="0"/>
      <w:outlineLvl w:val="3"/>
    </w:pPr>
    <w:rPr>
      <w:rFonts w:asciiTheme="majorHAnsi" w:eastAsiaTheme="majorEastAsia" w:hAnsiTheme="majorHAnsi" w:cstheme="majorBidi"/>
      <w:b/>
      <w:bCs/>
      <w:i/>
      <w:iCs/>
      <w:color w:val="5B9BD5" w:themeColor="accent1"/>
    </w:rPr>
  </w:style>
  <w:style w:type="paragraph" w:styleId="Titre5">
    <w:name w:val="heading 5"/>
    <w:basedOn w:val="Normal"/>
    <w:next w:val="Normal"/>
    <w:link w:val="Titre5Car"/>
    <w:uiPriority w:val="9"/>
    <w:semiHidden/>
    <w:unhideWhenUsed/>
    <w:qFormat/>
    <w:rsid w:val="001F5F59"/>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lang w:val="fr-FR"/>
    </w:rPr>
  </w:style>
  <w:style w:type="paragraph" w:styleId="Titre6">
    <w:name w:val="heading 6"/>
    <w:basedOn w:val="Normal"/>
    <w:next w:val="Normal"/>
    <w:link w:val="Titre6Car"/>
    <w:uiPriority w:val="9"/>
    <w:semiHidden/>
    <w:unhideWhenUsed/>
    <w:qFormat/>
    <w:rsid w:val="001F5F59"/>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lang w:val="fr-FR"/>
    </w:rPr>
  </w:style>
  <w:style w:type="paragraph" w:styleId="Titre7">
    <w:name w:val="heading 7"/>
    <w:basedOn w:val="Normal"/>
    <w:next w:val="Normal"/>
    <w:link w:val="Titre7Car"/>
    <w:uiPriority w:val="9"/>
    <w:semiHidden/>
    <w:unhideWhenUsed/>
    <w:qFormat/>
    <w:rsid w:val="001F5F59"/>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fr-FR"/>
    </w:rPr>
  </w:style>
  <w:style w:type="paragraph" w:styleId="Titre8">
    <w:name w:val="heading 8"/>
    <w:basedOn w:val="Normal"/>
    <w:next w:val="Normal"/>
    <w:link w:val="Titre8Car"/>
    <w:uiPriority w:val="9"/>
    <w:semiHidden/>
    <w:unhideWhenUsed/>
    <w:qFormat/>
    <w:rsid w:val="001F5F59"/>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fr-FR"/>
    </w:rPr>
  </w:style>
  <w:style w:type="paragraph" w:styleId="Titre9">
    <w:name w:val="heading 9"/>
    <w:basedOn w:val="Normal"/>
    <w:next w:val="Normal"/>
    <w:link w:val="Titre9Car"/>
    <w:uiPriority w:val="9"/>
    <w:semiHidden/>
    <w:unhideWhenUsed/>
    <w:qFormat/>
    <w:rsid w:val="001F5F59"/>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20259"/>
    <w:pPr>
      <w:tabs>
        <w:tab w:val="center" w:pos="4536"/>
        <w:tab w:val="right" w:pos="9072"/>
      </w:tabs>
      <w:spacing w:after="0" w:line="240" w:lineRule="auto"/>
    </w:pPr>
  </w:style>
  <w:style w:type="character" w:customStyle="1" w:styleId="En-tteCar">
    <w:name w:val="En-tête Car"/>
    <w:basedOn w:val="Policepardfaut"/>
    <w:link w:val="En-tte"/>
    <w:uiPriority w:val="99"/>
    <w:rsid w:val="00C20259"/>
  </w:style>
  <w:style w:type="paragraph" w:styleId="Pieddepage">
    <w:name w:val="footer"/>
    <w:basedOn w:val="Normal"/>
    <w:link w:val="PieddepageCar"/>
    <w:uiPriority w:val="99"/>
    <w:unhideWhenUsed/>
    <w:rsid w:val="00C202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0259"/>
  </w:style>
  <w:style w:type="paragraph" w:styleId="Paragraphedeliste">
    <w:name w:val="List Paragraph"/>
    <w:basedOn w:val="Normal"/>
    <w:uiPriority w:val="34"/>
    <w:qFormat/>
    <w:rsid w:val="00C20259"/>
    <w:pPr>
      <w:ind w:left="720"/>
      <w:contextualSpacing/>
    </w:pPr>
  </w:style>
  <w:style w:type="character" w:styleId="Marquedecommentaire">
    <w:name w:val="annotation reference"/>
    <w:basedOn w:val="Policepardfaut"/>
    <w:uiPriority w:val="99"/>
    <w:semiHidden/>
    <w:unhideWhenUsed/>
    <w:rsid w:val="00CE1BE7"/>
    <w:rPr>
      <w:sz w:val="16"/>
      <w:szCs w:val="16"/>
    </w:rPr>
  </w:style>
  <w:style w:type="paragraph" w:styleId="Commentaire">
    <w:name w:val="annotation text"/>
    <w:basedOn w:val="Normal"/>
    <w:link w:val="CommentaireCar"/>
    <w:uiPriority w:val="99"/>
    <w:semiHidden/>
    <w:unhideWhenUsed/>
    <w:rsid w:val="00CE1BE7"/>
    <w:pPr>
      <w:spacing w:line="240" w:lineRule="auto"/>
    </w:pPr>
    <w:rPr>
      <w:sz w:val="20"/>
      <w:szCs w:val="20"/>
    </w:rPr>
  </w:style>
  <w:style w:type="character" w:customStyle="1" w:styleId="CommentaireCar">
    <w:name w:val="Commentaire Car"/>
    <w:basedOn w:val="Policepardfaut"/>
    <w:link w:val="Commentaire"/>
    <w:uiPriority w:val="99"/>
    <w:semiHidden/>
    <w:rsid w:val="00CE1BE7"/>
    <w:rPr>
      <w:sz w:val="20"/>
      <w:szCs w:val="20"/>
      <w:lang w:val="en-US"/>
    </w:rPr>
  </w:style>
  <w:style w:type="paragraph" w:styleId="Objetducommentaire">
    <w:name w:val="annotation subject"/>
    <w:basedOn w:val="Commentaire"/>
    <w:next w:val="Commentaire"/>
    <w:link w:val="ObjetducommentaireCar"/>
    <w:uiPriority w:val="99"/>
    <w:semiHidden/>
    <w:unhideWhenUsed/>
    <w:rsid w:val="00CE1BE7"/>
    <w:rPr>
      <w:b/>
      <w:bCs/>
    </w:rPr>
  </w:style>
  <w:style w:type="character" w:customStyle="1" w:styleId="ObjetducommentaireCar">
    <w:name w:val="Objet du commentaire Car"/>
    <w:basedOn w:val="CommentaireCar"/>
    <w:link w:val="Objetducommentaire"/>
    <w:uiPriority w:val="99"/>
    <w:semiHidden/>
    <w:rsid w:val="00CE1BE7"/>
    <w:rPr>
      <w:b/>
      <w:bCs/>
      <w:sz w:val="20"/>
      <w:szCs w:val="20"/>
      <w:lang w:val="en-US"/>
    </w:rPr>
  </w:style>
  <w:style w:type="paragraph" w:styleId="Textedebulles">
    <w:name w:val="Balloon Text"/>
    <w:basedOn w:val="Normal"/>
    <w:link w:val="TextedebullesCar"/>
    <w:uiPriority w:val="99"/>
    <w:semiHidden/>
    <w:unhideWhenUsed/>
    <w:rsid w:val="00CE1BE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E1BE7"/>
    <w:rPr>
      <w:rFonts w:ascii="Tahoma" w:hAnsi="Tahoma" w:cs="Tahoma"/>
      <w:sz w:val="16"/>
      <w:szCs w:val="16"/>
      <w:lang w:val="en-US"/>
    </w:rPr>
  </w:style>
  <w:style w:type="table" w:styleId="Grilledutableau">
    <w:name w:val="Table Grid"/>
    <w:basedOn w:val="TableauNormal"/>
    <w:uiPriority w:val="39"/>
    <w:rsid w:val="00E73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A31A8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31A88"/>
    <w:rPr>
      <w:sz w:val="20"/>
      <w:szCs w:val="20"/>
      <w:lang w:val="en-US"/>
    </w:rPr>
  </w:style>
  <w:style w:type="character" w:styleId="Appelnotedebasdep">
    <w:name w:val="footnote reference"/>
    <w:basedOn w:val="Policepardfaut"/>
    <w:uiPriority w:val="99"/>
    <w:semiHidden/>
    <w:unhideWhenUsed/>
    <w:rsid w:val="00A31A88"/>
    <w:rPr>
      <w:vertAlign w:val="superscript"/>
    </w:rPr>
  </w:style>
  <w:style w:type="paragraph" w:styleId="Lgende">
    <w:name w:val="caption"/>
    <w:basedOn w:val="Normal"/>
    <w:next w:val="Normal"/>
    <w:uiPriority w:val="35"/>
    <w:unhideWhenUsed/>
    <w:qFormat/>
    <w:rsid w:val="00B5579D"/>
    <w:pPr>
      <w:spacing w:after="200" w:line="240" w:lineRule="auto"/>
    </w:pPr>
    <w:rPr>
      <w:rFonts w:ascii="Times New Roman" w:eastAsia="Times New Roman" w:hAnsi="Times New Roman" w:cs="Times New Roman"/>
      <w:b/>
      <w:bCs/>
      <w:color w:val="5B9BD5" w:themeColor="accent1"/>
      <w:sz w:val="18"/>
      <w:szCs w:val="18"/>
      <w:lang w:val="fr-FR" w:eastAsia="fr-FR"/>
    </w:rPr>
  </w:style>
  <w:style w:type="paragraph" w:styleId="NormalWeb">
    <w:name w:val="Normal (Web)"/>
    <w:basedOn w:val="Normal"/>
    <w:uiPriority w:val="99"/>
    <w:semiHidden/>
    <w:unhideWhenUsed/>
    <w:rsid w:val="005826CD"/>
    <w:pPr>
      <w:spacing w:before="100" w:beforeAutospacing="1" w:after="100" w:afterAutospacing="1" w:line="240" w:lineRule="auto"/>
    </w:pPr>
    <w:rPr>
      <w:rFonts w:ascii="Times New Roman" w:eastAsiaTheme="minorEastAsia" w:hAnsi="Times New Roman" w:cs="Times New Roman"/>
      <w:sz w:val="24"/>
      <w:szCs w:val="24"/>
      <w:lang w:val="fr-FR" w:eastAsia="fr-FR"/>
    </w:rPr>
  </w:style>
  <w:style w:type="character" w:customStyle="1" w:styleId="Titre1Car">
    <w:name w:val="Titre 1 Car"/>
    <w:basedOn w:val="Policepardfaut"/>
    <w:link w:val="Titre1"/>
    <w:uiPriority w:val="9"/>
    <w:rsid w:val="004C3BD3"/>
    <w:rPr>
      <w:rFonts w:ascii="Cambria" w:hAnsi="Cambria"/>
      <w:b/>
      <w:lang w:val="en-US"/>
    </w:rPr>
  </w:style>
  <w:style w:type="paragraph" w:styleId="En-ttedetabledesmatires">
    <w:name w:val="TOC Heading"/>
    <w:basedOn w:val="Titre1"/>
    <w:next w:val="Normal"/>
    <w:uiPriority w:val="39"/>
    <w:semiHidden/>
    <w:unhideWhenUsed/>
    <w:qFormat/>
    <w:rsid w:val="004C3BD3"/>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2E74B5" w:themeColor="accent1" w:themeShade="BF"/>
      <w:sz w:val="28"/>
      <w:szCs w:val="28"/>
      <w:lang w:val="fr-FR" w:eastAsia="fr-FR"/>
    </w:rPr>
  </w:style>
  <w:style w:type="paragraph" w:styleId="TM1">
    <w:name w:val="toc 1"/>
    <w:basedOn w:val="Normal"/>
    <w:next w:val="Normal"/>
    <w:autoRedefine/>
    <w:uiPriority w:val="39"/>
    <w:unhideWhenUsed/>
    <w:rsid w:val="004C3BD3"/>
    <w:pPr>
      <w:spacing w:after="100"/>
    </w:pPr>
  </w:style>
  <w:style w:type="character" w:styleId="Lienhypertexte">
    <w:name w:val="Hyperlink"/>
    <w:basedOn w:val="Policepardfaut"/>
    <w:uiPriority w:val="99"/>
    <w:unhideWhenUsed/>
    <w:rsid w:val="004C3BD3"/>
    <w:rPr>
      <w:color w:val="0563C1" w:themeColor="hyperlink"/>
      <w:u w:val="single"/>
    </w:rPr>
  </w:style>
  <w:style w:type="paragraph" w:styleId="Sous-titre">
    <w:name w:val="Subtitle"/>
    <w:basedOn w:val="Normal"/>
    <w:next w:val="Normal"/>
    <w:link w:val="Sous-titreCar"/>
    <w:uiPriority w:val="11"/>
    <w:qFormat/>
    <w:rsid w:val="004C3BD3"/>
    <w:pPr>
      <w:numPr>
        <w:ilvl w:val="1"/>
      </w:numPr>
      <w:spacing w:after="200" w:line="276" w:lineRule="auto"/>
    </w:pPr>
    <w:rPr>
      <w:rFonts w:asciiTheme="majorHAnsi" w:eastAsiaTheme="majorEastAsia" w:hAnsiTheme="majorHAnsi" w:cstheme="majorBidi"/>
      <w:i/>
      <w:iCs/>
      <w:color w:val="5B9BD5" w:themeColor="accent1"/>
      <w:spacing w:val="15"/>
      <w:sz w:val="24"/>
      <w:szCs w:val="24"/>
      <w:lang w:val="fr-FR"/>
    </w:rPr>
  </w:style>
  <w:style w:type="character" w:customStyle="1" w:styleId="Sous-titreCar">
    <w:name w:val="Sous-titre Car"/>
    <w:basedOn w:val="Policepardfaut"/>
    <w:link w:val="Sous-titre"/>
    <w:uiPriority w:val="11"/>
    <w:rsid w:val="004C3BD3"/>
    <w:rPr>
      <w:rFonts w:asciiTheme="majorHAnsi" w:eastAsiaTheme="majorEastAsia" w:hAnsiTheme="majorHAnsi" w:cstheme="majorBidi"/>
      <w:i/>
      <w:iCs/>
      <w:color w:val="5B9BD5" w:themeColor="accent1"/>
      <w:spacing w:val="15"/>
      <w:sz w:val="24"/>
      <w:szCs w:val="24"/>
    </w:rPr>
  </w:style>
  <w:style w:type="character" w:customStyle="1" w:styleId="Titre2Car">
    <w:name w:val="Titre 2 Car"/>
    <w:basedOn w:val="Policepardfaut"/>
    <w:link w:val="Titre2"/>
    <w:uiPriority w:val="9"/>
    <w:rsid w:val="004C3BD3"/>
    <w:rPr>
      <w:rFonts w:ascii="Cambria" w:hAnsi="Cambria"/>
      <w:b/>
      <w:lang w:val="en-US"/>
    </w:rPr>
  </w:style>
  <w:style w:type="character" w:customStyle="1" w:styleId="Titre3Car">
    <w:name w:val="Titre 3 Car"/>
    <w:basedOn w:val="Policepardfaut"/>
    <w:link w:val="Titre3"/>
    <w:uiPriority w:val="9"/>
    <w:rsid w:val="00E94FEF"/>
    <w:rPr>
      <w:rFonts w:ascii="Cambria" w:hAnsi="Cambria"/>
      <w:b/>
      <w:lang w:val="en-GB"/>
    </w:rPr>
  </w:style>
  <w:style w:type="paragraph" w:styleId="TM2">
    <w:name w:val="toc 2"/>
    <w:basedOn w:val="Normal"/>
    <w:next w:val="Normal"/>
    <w:autoRedefine/>
    <w:uiPriority w:val="39"/>
    <w:unhideWhenUsed/>
    <w:rsid w:val="00D459F1"/>
    <w:pPr>
      <w:spacing w:after="100"/>
      <w:ind w:left="220"/>
    </w:pPr>
  </w:style>
  <w:style w:type="character" w:styleId="Textedelespacerserv">
    <w:name w:val="Placeholder Text"/>
    <w:basedOn w:val="Policepardfaut"/>
    <w:uiPriority w:val="99"/>
    <w:semiHidden/>
    <w:rsid w:val="00292844"/>
    <w:rPr>
      <w:color w:val="808080"/>
    </w:rPr>
  </w:style>
  <w:style w:type="character" w:customStyle="1" w:styleId="Titre4Car">
    <w:name w:val="Titre 4 Car"/>
    <w:basedOn w:val="Policepardfaut"/>
    <w:link w:val="Titre4"/>
    <w:uiPriority w:val="9"/>
    <w:semiHidden/>
    <w:rsid w:val="001F5F59"/>
    <w:rPr>
      <w:rFonts w:asciiTheme="majorHAnsi" w:eastAsiaTheme="majorEastAsia" w:hAnsiTheme="majorHAnsi" w:cstheme="majorBidi"/>
      <w:b/>
      <w:bCs/>
      <w:i/>
      <w:iCs/>
      <w:color w:val="5B9BD5" w:themeColor="accent1"/>
      <w:lang w:val="en-US"/>
    </w:rPr>
  </w:style>
  <w:style w:type="paragraph" w:styleId="Bibliographie">
    <w:name w:val="Bibliography"/>
    <w:basedOn w:val="Normal"/>
    <w:next w:val="Normal"/>
    <w:uiPriority w:val="37"/>
    <w:semiHidden/>
    <w:unhideWhenUsed/>
    <w:rsid w:val="001F5F59"/>
  </w:style>
  <w:style w:type="character" w:customStyle="1" w:styleId="Titre5Car">
    <w:name w:val="Titre 5 Car"/>
    <w:basedOn w:val="Policepardfaut"/>
    <w:link w:val="Titre5"/>
    <w:uiPriority w:val="9"/>
    <w:semiHidden/>
    <w:rsid w:val="001F5F59"/>
    <w:rPr>
      <w:rFonts w:asciiTheme="majorHAnsi" w:eastAsiaTheme="majorEastAsia" w:hAnsiTheme="majorHAnsi" w:cstheme="majorBidi"/>
      <w:color w:val="1F4D78" w:themeColor="accent1" w:themeShade="7F"/>
    </w:rPr>
  </w:style>
  <w:style w:type="character" w:customStyle="1" w:styleId="Titre6Car">
    <w:name w:val="Titre 6 Car"/>
    <w:basedOn w:val="Policepardfaut"/>
    <w:link w:val="Titre6"/>
    <w:uiPriority w:val="9"/>
    <w:semiHidden/>
    <w:rsid w:val="001F5F59"/>
    <w:rPr>
      <w:rFonts w:asciiTheme="majorHAnsi" w:eastAsiaTheme="majorEastAsia" w:hAnsiTheme="majorHAnsi" w:cstheme="majorBidi"/>
      <w:i/>
      <w:iCs/>
      <w:color w:val="1F4D78" w:themeColor="accent1" w:themeShade="7F"/>
    </w:rPr>
  </w:style>
  <w:style w:type="character" w:customStyle="1" w:styleId="Titre7Car">
    <w:name w:val="Titre 7 Car"/>
    <w:basedOn w:val="Policepardfaut"/>
    <w:link w:val="Titre7"/>
    <w:uiPriority w:val="9"/>
    <w:semiHidden/>
    <w:rsid w:val="001F5F5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F5F5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F5F59"/>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27008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DD3"/>
    <w:rPr>
      <w:rFonts w:ascii="Cambria" w:hAnsi="Cambria"/>
      <w:lang w:val="en-US"/>
    </w:rPr>
  </w:style>
  <w:style w:type="paragraph" w:styleId="Titre1">
    <w:name w:val="heading 1"/>
    <w:basedOn w:val="Paragraphedeliste"/>
    <w:next w:val="Normal"/>
    <w:link w:val="Titre1Car"/>
    <w:uiPriority w:val="9"/>
    <w:qFormat/>
    <w:rsid w:val="004C3BD3"/>
    <w:pPr>
      <w:numPr>
        <w:numId w:val="2"/>
      </w:numPr>
      <w:jc w:val="both"/>
      <w:outlineLvl w:val="0"/>
    </w:pPr>
    <w:rPr>
      <w:b/>
    </w:rPr>
  </w:style>
  <w:style w:type="paragraph" w:styleId="Titre2">
    <w:name w:val="heading 2"/>
    <w:basedOn w:val="Paragraphedeliste"/>
    <w:next w:val="Normal"/>
    <w:link w:val="Titre2Car"/>
    <w:uiPriority w:val="9"/>
    <w:unhideWhenUsed/>
    <w:qFormat/>
    <w:rsid w:val="004C3BD3"/>
    <w:pPr>
      <w:numPr>
        <w:ilvl w:val="1"/>
        <w:numId w:val="2"/>
      </w:numPr>
      <w:jc w:val="both"/>
      <w:outlineLvl w:val="1"/>
    </w:pPr>
    <w:rPr>
      <w:b/>
    </w:rPr>
  </w:style>
  <w:style w:type="paragraph" w:styleId="Titre3">
    <w:name w:val="heading 3"/>
    <w:basedOn w:val="Titre2"/>
    <w:next w:val="Normal"/>
    <w:link w:val="Titre3Car"/>
    <w:uiPriority w:val="9"/>
    <w:unhideWhenUsed/>
    <w:qFormat/>
    <w:rsid w:val="00E94FEF"/>
    <w:pPr>
      <w:numPr>
        <w:ilvl w:val="0"/>
        <w:numId w:val="23"/>
      </w:numPr>
      <w:outlineLvl w:val="2"/>
    </w:pPr>
    <w:rPr>
      <w:lang w:val="en-GB"/>
    </w:rPr>
  </w:style>
  <w:style w:type="paragraph" w:styleId="Titre4">
    <w:name w:val="heading 4"/>
    <w:basedOn w:val="Normal"/>
    <w:next w:val="Normal"/>
    <w:link w:val="Titre4Car"/>
    <w:uiPriority w:val="9"/>
    <w:unhideWhenUsed/>
    <w:qFormat/>
    <w:rsid w:val="001F5F59"/>
    <w:pPr>
      <w:keepNext/>
      <w:keepLines/>
      <w:spacing w:before="200" w:after="0"/>
      <w:outlineLvl w:val="3"/>
    </w:pPr>
    <w:rPr>
      <w:rFonts w:asciiTheme="majorHAnsi" w:eastAsiaTheme="majorEastAsia" w:hAnsiTheme="majorHAnsi" w:cstheme="majorBidi"/>
      <w:b/>
      <w:bCs/>
      <w:i/>
      <w:iCs/>
      <w:color w:val="5B9BD5" w:themeColor="accent1"/>
    </w:rPr>
  </w:style>
  <w:style w:type="paragraph" w:styleId="Titre5">
    <w:name w:val="heading 5"/>
    <w:basedOn w:val="Normal"/>
    <w:next w:val="Normal"/>
    <w:link w:val="Titre5Car"/>
    <w:uiPriority w:val="9"/>
    <w:semiHidden/>
    <w:unhideWhenUsed/>
    <w:qFormat/>
    <w:rsid w:val="001F5F59"/>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lang w:val="fr-FR"/>
    </w:rPr>
  </w:style>
  <w:style w:type="paragraph" w:styleId="Titre6">
    <w:name w:val="heading 6"/>
    <w:basedOn w:val="Normal"/>
    <w:next w:val="Normal"/>
    <w:link w:val="Titre6Car"/>
    <w:uiPriority w:val="9"/>
    <w:semiHidden/>
    <w:unhideWhenUsed/>
    <w:qFormat/>
    <w:rsid w:val="001F5F59"/>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lang w:val="fr-FR"/>
    </w:rPr>
  </w:style>
  <w:style w:type="paragraph" w:styleId="Titre7">
    <w:name w:val="heading 7"/>
    <w:basedOn w:val="Normal"/>
    <w:next w:val="Normal"/>
    <w:link w:val="Titre7Car"/>
    <w:uiPriority w:val="9"/>
    <w:semiHidden/>
    <w:unhideWhenUsed/>
    <w:qFormat/>
    <w:rsid w:val="001F5F59"/>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lang w:val="fr-FR"/>
    </w:rPr>
  </w:style>
  <w:style w:type="paragraph" w:styleId="Titre8">
    <w:name w:val="heading 8"/>
    <w:basedOn w:val="Normal"/>
    <w:next w:val="Normal"/>
    <w:link w:val="Titre8Car"/>
    <w:uiPriority w:val="9"/>
    <w:semiHidden/>
    <w:unhideWhenUsed/>
    <w:qFormat/>
    <w:rsid w:val="001F5F59"/>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lang w:val="fr-FR"/>
    </w:rPr>
  </w:style>
  <w:style w:type="paragraph" w:styleId="Titre9">
    <w:name w:val="heading 9"/>
    <w:basedOn w:val="Normal"/>
    <w:next w:val="Normal"/>
    <w:link w:val="Titre9Car"/>
    <w:uiPriority w:val="9"/>
    <w:semiHidden/>
    <w:unhideWhenUsed/>
    <w:qFormat/>
    <w:rsid w:val="001F5F59"/>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20259"/>
    <w:pPr>
      <w:tabs>
        <w:tab w:val="center" w:pos="4536"/>
        <w:tab w:val="right" w:pos="9072"/>
      </w:tabs>
      <w:spacing w:after="0" w:line="240" w:lineRule="auto"/>
    </w:pPr>
  </w:style>
  <w:style w:type="character" w:customStyle="1" w:styleId="En-tteCar">
    <w:name w:val="En-tête Car"/>
    <w:basedOn w:val="Policepardfaut"/>
    <w:link w:val="En-tte"/>
    <w:uiPriority w:val="99"/>
    <w:rsid w:val="00C20259"/>
  </w:style>
  <w:style w:type="paragraph" w:styleId="Pieddepage">
    <w:name w:val="footer"/>
    <w:basedOn w:val="Normal"/>
    <w:link w:val="PieddepageCar"/>
    <w:uiPriority w:val="99"/>
    <w:unhideWhenUsed/>
    <w:rsid w:val="00C202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0259"/>
  </w:style>
  <w:style w:type="paragraph" w:styleId="Paragraphedeliste">
    <w:name w:val="List Paragraph"/>
    <w:basedOn w:val="Normal"/>
    <w:uiPriority w:val="34"/>
    <w:qFormat/>
    <w:rsid w:val="00C20259"/>
    <w:pPr>
      <w:ind w:left="720"/>
      <w:contextualSpacing/>
    </w:pPr>
  </w:style>
  <w:style w:type="character" w:styleId="Marquedecommentaire">
    <w:name w:val="annotation reference"/>
    <w:basedOn w:val="Policepardfaut"/>
    <w:uiPriority w:val="99"/>
    <w:semiHidden/>
    <w:unhideWhenUsed/>
    <w:rsid w:val="00CE1BE7"/>
    <w:rPr>
      <w:sz w:val="16"/>
      <w:szCs w:val="16"/>
    </w:rPr>
  </w:style>
  <w:style w:type="paragraph" w:styleId="Commentaire">
    <w:name w:val="annotation text"/>
    <w:basedOn w:val="Normal"/>
    <w:link w:val="CommentaireCar"/>
    <w:uiPriority w:val="99"/>
    <w:semiHidden/>
    <w:unhideWhenUsed/>
    <w:rsid w:val="00CE1BE7"/>
    <w:pPr>
      <w:spacing w:line="240" w:lineRule="auto"/>
    </w:pPr>
    <w:rPr>
      <w:sz w:val="20"/>
      <w:szCs w:val="20"/>
    </w:rPr>
  </w:style>
  <w:style w:type="character" w:customStyle="1" w:styleId="CommentaireCar">
    <w:name w:val="Commentaire Car"/>
    <w:basedOn w:val="Policepardfaut"/>
    <w:link w:val="Commentaire"/>
    <w:uiPriority w:val="99"/>
    <w:semiHidden/>
    <w:rsid w:val="00CE1BE7"/>
    <w:rPr>
      <w:sz w:val="20"/>
      <w:szCs w:val="20"/>
      <w:lang w:val="en-US"/>
    </w:rPr>
  </w:style>
  <w:style w:type="paragraph" w:styleId="Objetducommentaire">
    <w:name w:val="annotation subject"/>
    <w:basedOn w:val="Commentaire"/>
    <w:next w:val="Commentaire"/>
    <w:link w:val="ObjetducommentaireCar"/>
    <w:uiPriority w:val="99"/>
    <w:semiHidden/>
    <w:unhideWhenUsed/>
    <w:rsid w:val="00CE1BE7"/>
    <w:rPr>
      <w:b/>
      <w:bCs/>
    </w:rPr>
  </w:style>
  <w:style w:type="character" w:customStyle="1" w:styleId="ObjetducommentaireCar">
    <w:name w:val="Objet du commentaire Car"/>
    <w:basedOn w:val="CommentaireCar"/>
    <w:link w:val="Objetducommentaire"/>
    <w:uiPriority w:val="99"/>
    <w:semiHidden/>
    <w:rsid w:val="00CE1BE7"/>
    <w:rPr>
      <w:b/>
      <w:bCs/>
      <w:sz w:val="20"/>
      <w:szCs w:val="20"/>
      <w:lang w:val="en-US"/>
    </w:rPr>
  </w:style>
  <w:style w:type="paragraph" w:styleId="Textedebulles">
    <w:name w:val="Balloon Text"/>
    <w:basedOn w:val="Normal"/>
    <w:link w:val="TextedebullesCar"/>
    <w:uiPriority w:val="99"/>
    <w:semiHidden/>
    <w:unhideWhenUsed/>
    <w:rsid w:val="00CE1BE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E1BE7"/>
    <w:rPr>
      <w:rFonts w:ascii="Tahoma" w:hAnsi="Tahoma" w:cs="Tahoma"/>
      <w:sz w:val="16"/>
      <w:szCs w:val="16"/>
      <w:lang w:val="en-US"/>
    </w:rPr>
  </w:style>
  <w:style w:type="table" w:styleId="Grilledutableau">
    <w:name w:val="Table Grid"/>
    <w:basedOn w:val="TableauNormal"/>
    <w:uiPriority w:val="39"/>
    <w:rsid w:val="00E73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A31A8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31A88"/>
    <w:rPr>
      <w:sz w:val="20"/>
      <w:szCs w:val="20"/>
      <w:lang w:val="en-US"/>
    </w:rPr>
  </w:style>
  <w:style w:type="character" w:styleId="Appelnotedebasdep">
    <w:name w:val="footnote reference"/>
    <w:basedOn w:val="Policepardfaut"/>
    <w:uiPriority w:val="99"/>
    <w:semiHidden/>
    <w:unhideWhenUsed/>
    <w:rsid w:val="00A31A88"/>
    <w:rPr>
      <w:vertAlign w:val="superscript"/>
    </w:rPr>
  </w:style>
  <w:style w:type="paragraph" w:styleId="Lgende">
    <w:name w:val="caption"/>
    <w:basedOn w:val="Normal"/>
    <w:next w:val="Normal"/>
    <w:uiPriority w:val="35"/>
    <w:unhideWhenUsed/>
    <w:qFormat/>
    <w:rsid w:val="00B5579D"/>
    <w:pPr>
      <w:spacing w:after="200" w:line="240" w:lineRule="auto"/>
    </w:pPr>
    <w:rPr>
      <w:rFonts w:ascii="Times New Roman" w:eastAsia="Times New Roman" w:hAnsi="Times New Roman" w:cs="Times New Roman"/>
      <w:b/>
      <w:bCs/>
      <w:color w:val="5B9BD5" w:themeColor="accent1"/>
      <w:sz w:val="18"/>
      <w:szCs w:val="18"/>
      <w:lang w:val="fr-FR" w:eastAsia="fr-FR"/>
    </w:rPr>
  </w:style>
  <w:style w:type="paragraph" w:styleId="NormalWeb">
    <w:name w:val="Normal (Web)"/>
    <w:basedOn w:val="Normal"/>
    <w:uiPriority w:val="99"/>
    <w:semiHidden/>
    <w:unhideWhenUsed/>
    <w:rsid w:val="005826CD"/>
    <w:pPr>
      <w:spacing w:before="100" w:beforeAutospacing="1" w:after="100" w:afterAutospacing="1" w:line="240" w:lineRule="auto"/>
    </w:pPr>
    <w:rPr>
      <w:rFonts w:ascii="Times New Roman" w:eastAsiaTheme="minorEastAsia" w:hAnsi="Times New Roman" w:cs="Times New Roman"/>
      <w:sz w:val="24"/>
      <w:szCs w:val="24"/>
      <w:lang w:val="fr-FR" w:eastAsia="fr-FR"/>
    </w:rPr>
  </w:style>
  <w:style w:type="character" w:customStyle="1" w:styleId="Titre1Car">
    <w:name w:val="Titre 1 Car"/>
    <w:basedOn w:val="Policepardfaut"/>
    <w:link w:val="Titre1"/>
    <w:uiPriority w:val="9"/>
    <w:rsid w:val="004C3BD3"/>
    <w:rPr>
      <w:rFonts w:ascii="Cambria" w:hAnsi="Cambria"/>
      <w:b/>
      <w:lang w:val="en-US"/>
    </w:rPr>
  </w:style>
  <w:style w:type="paragraph" w:styleId="En-ttedetabledesmatires">
    <w:name w:val="TOC Heading"/>
    <w:basedOn w:val="Titre1"/>
    <w:next w:val="Normal"/>
    <w:uiPriority w:val="39"/>
    <w:semiHidden/>
    <w:unhideWhenUsed/>
    <w:qFormat/>
    <w:rsid w:val="004C3BD3"/>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2E74B5" w:themeColor="accent1" w:themeShade="BF"/>
      <w:sz w:val="28"/>
      <w:szCs w:val="28"/>
      <w:lang w:val="fr-FR" w:eastAsia="fr-FR"/>
    </w:rPr>
  </w:style>
  <w:style w:type="paragraph" w:styleId="TM1">
    <w:name w:val="toc 1"/>
    <w:basedOn w:val="Normal"/>
    <w:next w:val="Normal"/>
    <w:autoRedefine/>
    <w:uiPriority w:val="39"/>
    <w:unhideWhenUsed/>
    <w:rsid w:val="004C3BD3"/>
    <w:pPr>
      <w:spacing w:after="100"/>
    </w:pPr>
  </w:style>
  <w:style w:type="character" w:styleId="Lienhypertexte">
    <w:name w:val="Hyperlink"/>
    <w:basedOn w:val="Policepardfaut"/>
    <w:uiPriority w:val="99"/>
    <w:unhideWhenUsed/>
    <w:rsid w:val="004C3BD3"/>
    <w:rPr>
      <w:color w:val="0563C1" w:themeColor="hyperlink"/>
      <w:u w:val="single"/>
    </w:rPr>
  </w:style>
  <w:style w:type="paragraph" w:styleId="Sous-titre">
    <w:name w:val="Subtitle"/>
    <w:basedOn w:val="Normal"/>
    <w:next w:val="Normal"/>
    <w:link w:val="Sous-titreCar"/>
    <w:uiPriority w:val="11"/>
    <w:qFormat/>
    <w:rsid w:val="004C3BD3"/>
    <w:pPr>
      <w:numPr>
        <w:ilvl w:val="1"/>
      </w:numPr>
      <w:spacing w:after="200" w:line="276" w:lineRule="auto"/>
    </w:pPr>
    <w:rPr>
      <w:rFonts w:asciiTheme="majorHAnsi" w:eastAsiaTheme="majorEastAsia" w:hAnsiTheme="majorHAnsi" w:cstheme="majorBidi"/>
      <w:i/>
      <w:iCs/>
      <w:color w:val="5B9BD5" w:themeColor="accent1"/>
      <w:spacing w:val="15"/>
      <w:sz w:val="24"/>
      <w:szCs w:val="24"/>
      <w:lang w:val="fr-FR"/>
    </w:rPr>
  </w:style>
  <w:style w:type="character" w:customStyle="1" w:styleId="Sous-titreCar">
    <w:name w:val="Sous-titre Car"/>
    <w:basedOn w:val="Policepardfaut"/>
    <w:link w:val="Sous-titre"/>
    <w:uiPriority w:val="11"/>
    <w:rsid w:val="004C3BD3"/>
    <w:rPr>
      <w:rFonts w:asciiTheme="majorHAnsi" w:eastAsiaTheme="majorEastAsia" w:hAnsiTheme="majorHAnsi" w:cstheme="majorBidi"/>
      <w:i/>
      <w:iCs/>
      <w:color w:val="5B9BD5" w:themeColor="accent1"/>
      <w:spacing w:val="15"/>
      <w:sz w:val="24"/>
      <w:szCs w:val="24"/>
    </w:rPr>
  </w:style>
  <w:style w:type="character" w:customStyle="1" w:styleId="Titre2Car">
    <w:name w:val="Titre 2 Car"/>
    <w:basedOn w:val="Policepardfaut"/>
    <w:link w:val="Titre2"/>
    <w:uiPriority w:val="9"/>
    <w:rsid w:val="004C3BD3"/>
    <w:rPr>
      <w:rFonts w:ascii="Cambria" w:hAnsi="Cambria"/>
      <w:b/>
      <w:lang w:val="en-US"/>
    </w:rPr>
  </w:style>
  <w:style w:type="character" w:customStyle="1" w:styleId="Titre3Car">
    <w:name w:val="Titre 3 Car"/>
    <w:basedOn w:val="Policepardfaut"/>
    <w:link w:val="Titre3"/>
    <w:uiPriority w:val="9"/>
    <w:rsid w:val="00E94FEF"/>
    <w:rPr>
      <w:rFonts w:ascii="Cambria" w:hAnsi="Cambria"/>
      <w:b/>
      <w:lang w:val="en-GB"/>
    </w:rPr>
  </w:style>
  <w:style w:type="paragraph" w:styleId="TM2">
    <w:name w:val="toc 2"/>
    <w:basedOn w:val="Normal"/>
    <w:next w:val="Normal"/>
    <w:autoRedefine/>
    <w:uiPriority w:val="39"/>
    <w:unhideWhenUsed/>
    <w:rsid w:val="00D459F1"/>
    <w:pPr>
      <w:spacing w:after="100"/>
      <w:ind w:left="220"/>
    </w:pPr>
  </w:style>
  <w:style w:type="character" w:styleId="Textedelespacerserv">
    <w:name w:val="Placeholder Text"/>
    <w:basedOn w:val="Policepardfaut"/>
    <w:uiPriority w:val="99"/>
    <w:semiHidden/>
    <w:rsid w:val="00292844"/>
    <w:rPr>
      <w:color w:val="808080"/>
    </w:rPr>
  </w:style>
  <w:style w:type="character" w:customStyle="1" w:styleId="Titre4Car">
    <w:name w:val="Titre 4 Car"/>
    <w:basedOn w:val="Policepardfaut"/>
    <w:link w:val="Titre4"/>
    <w:uiPriority w:val="9"/>
    <w:semiHidden/>
    <w:rsid w:val="001F5F59"/>
    <w:rPr>
      <w:rFonts w:asciiTheme="majorHAnsi" w:eastAsiaTheme="majorEastAsia" w:hAnsiTheme="majorHAnsi" w:cstheme="majorBidi"/>
      <w:b/>
      <w:bCs/>
      <w:i/>
      <w:iCs/>
      <w:color w:val="5B9BD5" w:themeColor="accent1"/>
      <w:lang w:val="en-US"/>
    </w:rPr>
  </w:style>
  <w:style w:type="paragraph" w:styleId="Bibliographie">
    <w:name w:val="Bibliography"/>
    <w:basedOn w:val="Normal"/>
    <w:next w:val="Normal"/>
    <w:uiPriority w:val="37"/>
    <w:semiHidden/>
    <w:unhideWhenUsed/>
    <w:rsid w:val="001F5F59"/>
  </w:style>
  <w:style w:type="character" w:customStyle="1" w:styleId="Titre5Car">
    <w:name w:val="Titre 5 Car"/>
    <w:basedOn w:val="Policepardfaut"/>
    <w:link w:val="Titre5"/>
    <w:uiPriority w:val="9"/>
    <w:semiHidden/>
    <w:rsid w:val="001F5F59"/>
    <w:rPr>
      <w:rFonts w:asciiTheme="majorHAnsi" w:eastAsiaTheme="majorEastAsia" w:hAnsiTheme="majorHAnsi" w:cstheme="majorBidi"/>
      <w:color w:val="1F4D78" w:themeColor="accent1" w:themeShade="7F"/>
    </w:rPr>
  </w:style>
  <w:style w:type="character" w:customStyle="1" w:styleId="Titre6Car">
    <w:name w:val="Titre 6 Car"/>
    <w:basedOn w:val="Policepardfaut"/>
    <w:link w:val="Titre6"/>
    <w:uiPriority w:val="9"/>
    <w:semiHidden/>
    <w:rsid w:val="001F5F59"/>
    <w:rPr>
      <w:rFonts w:asciiTheme="majorHAnsi" w:eastAsiaTheme="majorEastAsia" w:hAnsiTheme="majorHAnsi" w:cstheme="majorBidi"/>
      <w:i/>
      <w:iCs/>
      <w:color w:val="1F4D78" w:themeColor="accent1" w:themeShade="7F"/>
    </w:rPr>
  </w:style>
  <w:style w:type="character" w:customStyle="1" w:styleId="Titre7Car">
    <w:name w:val="Titre 7 Car"/>
    <w:basedOn w:val="Policepardfaut"/>
    <w:link w:val="Titre7"/>
    <w:uiPriority w:val="9"/>
    <w:semiHidden/>
    <w:rsid w:val="001F5F5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F5F5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F5F59"/>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27008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215784">
      <w:bodyDiv w:val="1"/>
      <w:marLeft w:val="0"/>
      <w:marRight w:val="0"/>
      <w:marTop w:val="0"/>
      <w:marBottom w:val="0"/>
      <w:divBdr>
        <w:top w:val="none" w:sz="0" w:space="0" w:color="auto"/>
        <w:left w:val="none" w:sz="0" w:space="0" w:color="auto"/>
        <w:bottom w:val="none" w:sz="0" w:space="0" w:color="auto"/>
        <w:right w:val="none" w:sz="0" w:space="0" w:color="auto"/>
      </w:divBdr>
    </w:div>
    <w:div w:id="153186614">
      <w:bodyDiv w:val="1"/>
      <w:marLeft w:val="0"/>
      <w:marRight w:val="0"/>
      <w:marTop w:val="0"/>
      <w:marBottom w:val="0"/>
      <w:divBdr>
        <w:top w:val="none" w:sz="0" w:space="0" w:color="auto"/>
        <w:left w:val="none" w:sz="0" w:space="0" w:color="auto"/>
        <w:bottom w:val="none" w:sz="0" w:space="0" w:color="auto"/>
        <w:right w:val="none" w:sz="0" w:space="0" w:color="auto"/>
      </w:divBdr>
    </w:div>
    <w:div w:id="258484471">
      <w:bodyDiv w:val="1"/>
      <w:marLeft w:val="0"/>
      <w:marRight w:val="0"/>
      <w:marTop w:val="0"/>
      <w:marBottom w:val="0"/>
      <w:divBdr>
        <w:top w:val="none" w:sz="0" w:space="0" w:color="auto"/>
        <w:left w:val="none" w:sz="0" w:space="0" w:color="auto"/>
        <w:bottom w:val="none" w:sz="0" w:space="0" w:color="auto"/>
        <w:right w:val="none" w:sz="0" w:space="0" w:color="auto"/>
      </w:divBdr>
    </w:div>
    <w:div w:id="445539023">
      <w:bodyDiv w:val="1"/>
      <w:marLeft w:val="0"/>
      <w:marRight w:val="0"/>
      <w:marTop w:val="0"/>
      <w:marBottom w:val="0"/>
      <w:divBdr>
        <w:top w:val="none" w:sz="0" w:space="0" w:color="auto"/>
        <w:left w:val="none" w:sz="0" w:space="0" w:color="auto"/>
        <w:bottom w:val="none" w:sz="0" w:space="0" w:color="auto"/>
        <w:right w:val="none" w:sz="0" w:space="0" w:color="auto"/>
      </w:divBdr>
    </w:div>
    <w:div w:id="515047469">
      <w:bodyDiv w:val="1"/>
      <w:marLeft w:val="0"/>
      <w:marRight w:val="0"/>
      <w:marTop w:val="0"/>
      <w:marBottom w:val="0"/>
      <w:divBdr>
        <w:top w:val="none" w:sz="0" w:space="0" w:color="auto"/>
        <w:left w:val="none" w:sz="0" w:space="0" w:color="auto"/>
        <w:bottom w:val="none" w:sz="0" w:space="0" w:color="auto"/>
        <w:right w:val="none" w:sz="0" w:space="0" w:color="auto"/>
      </w:divBdr>
      <w:divsChild>
        <w:div w:id="87041010">
          <w:marLeft w:val="1238"/>
          <w:marRight w:val="0"/>
          <w:marTop w:val="0"/>
          <w:marBottom w:val="0"/>
          <w:divBdr>
            <w:top w:val="none" w:sz="0" w:space="0" w:color="auto"/>
            <w:left w:val="none" w:sz="0" w:space="0" w:color="auto"/>
            <w:bottom w:val="none" w:sz="0" w:space="0" w:color="auto"/>
            <w:right w:val="none" w:sz="0" w:space="0" w:color="auto"/>
          </w:divBdr>
        </w:div>
      </w:divsChild>
    </w:div>
    <w:div w:id="515769439">
      <w:bodyDiv w:val="1"/>
      <w:marLeft w:val="0"/>
      <w:marRight w:val="0"/>
      <w:marTop w:val="0"/>
      <w:marBottom w:val="0"/>
      <w:divBdr>
        <w:top w:val="none" w:sz="0" w:space="0" w:color="auto"/>
        <w:left w:val="none" w:sz="0" w:space="0" w:color="auto"/>
        <w:bottom w:val="none" w:sz="0" w:space="0" w:color="auto"/>
        <w:right w:val="none" w:sz="0" w:space="0" w:color="auto"/>
      </w:divBdr>
    </w:div>
    <w:div w:id="563491177">
      <w:bodyDiv w:val="1"/>
      <w:marLeft w:val="0"/>
      <w:marRight w:val="0"/>
      <w:marTop w:val="0"/>
      <w:marBottom w:val="0"/>
      <w:divBdr>
        <w:top w:val="none" w:sz="0" w:space="0" w:color="auto"/>
        <w:left w:val="none" w:sz="0" w:space="0" w:color="auto"/>
        <w:bottom w:val="none" w:sz="0" w:space="0" w:color="auto"/>
        <w:right w:val="none" w:sz="0" w:space="0" w:color="auto"/>
      </w:divBdr>
    </w:div>
    <w:div w:id="658774786">
      <w:bodyDiv w:val="1"/>
      <w:marLeft w:val="0"/>
      <w:marRight w:val="0"/>
      <w:marTop w:val="0"/>
      <w:marBottom w:val="0"/>
      <w:divBdr>
        <w:top w:val="none" w:sz="0" w:space="0" w:color="auto"/>
        <w:left w:val="none" w:sz="0" w:space="0" w:color="auto"/>
        <w:bottom w:val="none" w:sz="0" w:space="0" w:color="auto"/>
        <w:right w:val="none" w:sz="0" w:space="0" w:color="auto"/>
      </w:divBdr>
    </w:div>
    <w:div w:id="736827795">
      <w:bodyDiv w:val="1"/>
      <w:marLeft w:val="0"/>
      <w:marRight w:val="0"/>
      <w:marTop w:val="0"/>
      <w:marBottom w:val="0"/>
      <w:divBdr>
        <w:top w:val="none" w:sz="0" w:space="0" w:color="auto"/>
        <w:left w:val="none" w:sz="0" w:space="0" w:color="auto"/>
        <w:bottom w:val="none" w:sz="0" w:space="0" w:color="auto"/>
        <w:right w:val="none" w:sz="0" w:space="0" w:color="auto"/>
      </w:divBdr>
    </w:div>
    <w:div w:id="761953837">
      <w:bodyDiv w:val="1"/>
      <w:marLeft w:val="0"/>
      <w:marRight w:val="0"/>
      <w:marTop w:val="0"/>
      <w:marBottom w:val="0"/>
      <w:divBdr>
        <w:top w:val="none" w:sz="0" w:space="0" w:color="auto"/>
        <w:left w:val="none" w:sz="0" w:space="0" w:color="auto"/>
        <w:bottom w:val="none" w:sz="0" w:space="0" w:color="auto"/>
        <w:right w:val="none" w:sz="0" w:space="0" w:color="auto"/>
      </w:divBdr>
    </w:div>
    <w:div w:id="801117942">
      <w:bodyDiv w:val="1"/>
      <w:marLeft w:val="0"/>
      <w:marRight w:val="0"/>
      <w:marTop w:val="0"/>
      <w:marBottom w:val="0"/>
      <w:divBdr>
        <w:top w:val="none" w:sz="0" w:space="0" w:color="auto"/>
        <w:left w:val="none" w:sz="0" w:space="0" w:color="auto"/>
        <w:bottom w:val="none" w:sz="0" w:space="0" w:color="auto"/>
        <w:right w:val="none" w:sz="0" w:space="0" w:color="auto"/>
      </w:divBdr>
    </w:div>
    <w:div w:id="983857111">
      <w:bodyDiv w:val="1"/>
      <w:marLeft w:val="0"/>
      <w:marRight w:val="0"/>
      <w:marTop w:val="0"/>
      <w:marBottom w:val="0"/>
      <w:divBdr>
        <w:top w:val="none" w:sz="0" w:space="0" w:color="auto"/>
        <w:left w:val="none" w:sz="0" w:space="0" w:color="auto"/>
        <w:bottom w:val="none" w:sz="0" w:space="0" w:color="auto"/>
        <w:right w:val="none" w:sz="0" w:space="0" w:color="auto"/>
      </w:divBdr>
    </w:div>
    <w:div w:id="1146093877">
      <w:bodyDiv w:val="1"/>
      <w:marLeft w:val="0"/>
      <w:marRight w:val="0"/>
      <w:marTop w:val="0"/>
      <w:marBottom w:val="0"/>
      <w:divBdr>
        <w:top w:val="none" w:sz="0" w:space="0" w:color="auto"/>
        <w:left w:val="none" w:sz="0" w:space="0" w:color="auto"/>
        <w:bottom w:val="none" w:sz="0" w:space="0" w:color="auto"/>
        <w:right w:val="none" w:sz="0" w:space="0" w:color="auto"/>
      </w:divBdr>
    </w:div>
    <w:div w:id="1169977250">
      <w:bodyDiv w:val="1"/>
      <w:marLeft w:val="0"/>
      <w:marRight w:val="0"/>
      <w:marTop w:val="0"/>
      <w:marBottom w:val="0"/>
      <w:divBdr>
        <w:top w:val="none" w:sz="0" w:space="0" w:color="auto"/>
        <w:left w:val="none" w:sz="0" w:space="0" w:color="auto"/>
        <w:bottom w:val="none" w:sz="0" w:space="0" w:color="auto"/>
        <w:right w:val="none" w:sz="0" w:space="0" w:color="auto"/>
      </w:divBdr>
    </w:div>
    <w:div w:id="1269510563">
      <w:bodyDiv w:val="1"/>
      <w:marLeft w:val="0"/>
      <w:marRight w:val="0"/>
      <w:marTop w:val="0"/>
      <w:marBottom w:val="0"/>
      <w:divBdr>
        <w:top w:val="none" w:sz="0" w:space="0" w:color="auto"/>
        <w:left w:val="none" w:sz="0" w:space="0" w:color="auto"/>
        <w:bottom w:val="none" w:sz="0" w:space="0" w:color="auto"/>
        <w:right w:val="none" w:sz="0" w:space="0" w:color="auto"/>
      </w:divBdr>
    </w:div>
    <w:div w:id="1277828230">
      <w:bodyDiv w:val="1"/>
      <w:marLeft w:val="0"/>
      <w:marRight w:val="0"/>
      <w:marTop w:val="0"/>
      <w:marBottom w:val="0"/>
      <w:divBdr>
        <w:top w:val="none" w:sz="0" w:space="0" w:color="auto"/>
        <w:left w:val="none" w:sz="0" w:space="0" w:color="auto"/>
        <w:bottom w:val="none" w:sz="0" w:space="0" w:color="auto"/>
        <w:right w:val="none" w:sz="0" w:space="0" w:color="auto"/>
      </w:divBdr>
    </w:div>
    <w:div w:id="1299922638">
      <w:bodyDiv w:val="1"/>
      <w:marLeft w:val="0"/>
      <w:marRight w:val="0"/>
      <w:marTop w:val="0"/>
      <w:marBottom w:val="0"/>
      <w:divBdr>
        <w:top w:val="none" w:sz="0" w:space="0" w:color="auto"/>
        <w:left w:val="none" w:sz="0" w:space="0" w:color="auto"/>
        <w:bottom w:val="none" w:sz="0" w:space="0" w:color="auto"/>
        <w:right w:val="none" w:sz="0" w:space="0" w:color="auto"/>
      </w:divBdr>
    </w:div>
    <w:div w:id="1439908308">
      <w:bodyDiv w:val="1"/>
      <w:marLeft w:val="0"/>
      <w:marRight w:val="0"/>
      <w:marTop w:val="0"/>
      <w:marBottom w:val="0"/>
      <w:divBdr>
        <w:top w:val="none" w:sz="0" w:space="0" w:color="auto"/>
        <w:left w:val="none" w:sz="0" w:space="0" w:color="auto"/>
        <w:bottom w:val="none" w:sz="0" w:space="0" w:color="auto"/>
        <w:right w:val="none" w:sz="0" w:space="0" w:color="auto"/>
      </w:divBdr>
    </w:div>
    <w:div w:id="1525897648">
      <w:bodyDiv w:val="1"/>
      <w:marLeft w:val="0"/>
      <w:marRight w:val="0"/>
      <w:marTop w:val="0"/>
      <w:marBottom w:val="0"/>
      <w:divBdr>
        <w:top w:val="none" w:sz="0" w:space="0" w:color="auto"/>
        <w:left w:val="none" w:sz="0" w:space="0" w:color="auto"/>
        <w:bottom w:val="none" w:sz="0" w:space="0" w:color="auto"/>
        <w:right w:val="none" w:sz="0" w:space="0" w:color="auto"/>
      </w:divBdr>
    </w:div>
    <w:div w:id="1549150143">
      <w:bodyDiv w:val="1"/>
      <w:marLeft w:val="0"/>
      <w:marRight w:val="0"/>
      <w:marTop w:val="0"/>
      <w:marBottom w:val="0"/>
      <w:divBdr>
        <w:top w:val="none" w:sz="0" w:space="0" w:color="auto"/>
        <w:left w:val="none" w:sz="0" w:space="0" w:color="auto"/>
        <w:bottom w:val="none" w:sz="0" w:space="0" w:color="auto"/>
        <w:right w:val="none" w:sz="0" w:space="0" w:color="auto"/>
      </w:divBdr>
    </w:div>
    <w:div w:id="1659768617">
      <w:bodyDiv w:val="1"/>
      <w:marLeft w:val="0"/>
      <w:marRight w:val="0"/>
      <w:marTop w:val="0"/>
      <w:marBottom w:val="0"/>
      <w:divBdr>
        <w:top w:val="none" w:sz="0" w:space="0" w:color="auto"/>
        <w:left w:val="none" w:sz="0" w:space="0" w:color="auto"/>
        <w:bottom w:val="none" w:sz="0" w:space="0" w:color="auto"/>
        <w:right w:val="none" w:sz="0" w:space="0" w:color="auto"/>
      </w:divBdr>
    </w:div>
    <w:div w:id="1660110758">
      <w:bodyDiv w:val="1"/>
      <w:marLeft w:val="0"/>
      <w:marRight w:val="0"/>
      <w:marTop w:val="0"/>
      <w:marBottom w:val="0"/>
      <w:divBdr>
        <w:top w:val="none" w:sz="0" w:space="0" w:color="auto"/>
        <w:left w:val="none" w:sz="0" w:space="0" w:color="auto"/>
        <w:bottom w:val="none" w:sz="0" w:space="0" w:color="auto"/>
        <w:right w:val="none" w:sz="0" w:space="0" w:color="auto"/>
      </w:divBdr>
    </w:div>
    <w:div w:id="1715808455">
      <w:bodyDiv w:val="1"/>
      <w:marLeft w:val="0"/>
      <w:marRight w:val="0"/>
      <w:marTop w:val="0"/>
      <w:marBottom w:val="0"/>
      <w:divBdr>
        <w:top w:val="none" w:sz="0" w:space="0" w:color="auto"/>
        <w:left w:val="none" w:sz="0" w:space="0" w:color="auto"/>
        <w:bottom w:val="none" w:sz="0" w:space="0" w:color="auto"/>
        <w:right w:val="none" w:sz="0" w:space="0" w:color="auto"/>
      </w:divBdr>
    </w:div>
    <w:div w:id="2022320366">
      <w:bodyDiv w:val="1"/>
      <w:marLeft w:val="0"/>
      <w:marRight w:val="0"/>
      <w:marTop w:val="0"/>
      <w:marBottom w:val="0"/>
      <w:divBdr>
        <w:top w:val="none" w:sz="0" w:space="0" w:color="auto"/>
        <w:left w:val="none" w:sz="0" w:space="0" w:color="auto"/>
        <w:bottom w:val="none" w:sz="0" w:space="0" w:color="auto"/>
        <w:right w:val="none" w:sz="0" w:space="0" w:color="auto"/>
      </w:divBdr>
    </w:div>
    <w:div w:id="205962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Dessin_Microsoft_Visio2.vsdx"/><Relationship Id="rId26" Type="http://schemas.openxmlformats.org/officeDocument/2006/relationships/package" Target="embeddings/Dessin_Microsoft_Visio3.vsdx"/><Relationship Id="rId39" Type="http://schemas.openxmlformats.org/officeDocument/2006/relationships/image" Target="media/image26.emf"/><Relationship Id="rId21" Type="http://schemas.openxmlformats.org/officeDocument/2006/relationships/image" Target="media/image9.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comments" Target="comments.xml"/><Relationship Id="rId50" Type="http://schemas.openxmlformats.org/officeDocument/2006/relationships/image" Target="media/image35.emf"/><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package" Target="embeddings/Dessin_Microsoft_Visio1.vsdx"/><Relationship Id="rId20" Type="http://schemas.openxmlformats.org/officeDocument/2006/relationships/image" Target="media/image8.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package" Target="embeddings/Dessin_Microsoft_Visio4.vsdx"/><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4.emf"/><Relationship Id="rId56"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package" Target="embeddings/Dessin_Microsoft_Visio5.vsdx"/><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D7BD3-1F59-47C0-96DB-3F3E6268F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11458</Words>
  <Characters>63021</Characters>
  <Application>Microsoft Office Word</Application>
  <DocSecurity>4</DocSecurity>
  <Lines>525</Lines>
  <Paragraphs>148</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74331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gwenael imfeld</dc:creator>
  <cp:lastModifiedBy>pablo alvarez</cp:lastModifiedBy>
  <cp:revision>2</cp:revision>
  <cp:lastPrinted>2016-06-06T09:14:00Z</cp:lastPrinted>
  <dcterms:created xsi:type="dcterms:W3CDTF">2016-06-08T11:06:00Z</dcterms:created>
  <dcterms:modified xsi:type="dcterms:W3CDTF">2016-06-08T11:06:00Z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pablo.alv.zal@gmail.com@www.mendeley.com</vt:lpwstr>
  </property>
  <property fmtid="{D5CDD505-2E9C-101B-9397-08002B2CF9AE}" pid="4" name="Mendeley Citation Style_1">
    <vt:lpwstr>http://www.zotero.org/styles/ecological-engineering</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http://www.zotero.org/styles/ecological-engineering</vt:lpwstr>
  </property>
  <property fmtid="{D5CDD505-2E9C-101B-9397-08002B2CF9AE}" pid="14" name="Mendeley Recent Style Name 4_1">
    <vt:lpwstr>Ecological Engineering</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